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B08F5" w14:textId="77777777" w:rsidR="00186BFE" w:rsidRDefault="00000000">
      <w:pPr>
        <w:spacing w:line="480" w:lineRule="auto"/>
        <w:rPr>
          <w:b/>
          <w:bCs/>
        </w:rPr>
      </w:pPr>
      <w:del w:id="0" w:author="Dominique Caron" w:date="2023-07-26T12:06:00Z">
        <w:r>
          <w:rPr>
            <w:b/>
            <w:bCs/>
          </w:rPr>
          <w:delText>Trophic</w:delText>
        </w:r>
      </w:del>
      <w:ins w:id="1" w:author="Dominique Caron" w:date="2023-07-26T12:06:00Z">
        <w:r>
          <w:rPr>
            <w:b/>
            <w:bCs/>
          </w:rPr>
          <w:t>Trait-matching</w:t>
        </w:r>
      </w:ins>
      <w:r>
        <w:rPr>
          <w:b/>
          <w:bCs/>
        </w:rPr>
        <w:t xml:space="preserve"> </w:t>
      </w:r>
      <w:del w:id="2" w:author="Dominique Caron" w:date="2023-07-26T12:06:00Z">
        <w:r>
          <w:rPr>
            <w:b/>
            <w:bCs/>
          </w:rPr>
          <w:delText xml:space="preserve">interaction </w:delText>
        </w:r>
      </w:del>
      <w:r>
        <w:rPr>
          <w:b/>
          <w:bCs/>
        </w:rPr>
        <w:t xml:space="preserve">models predict </w:t>
      </w:r>
      <w:ins w:id="3" w:author="Dominique Caron" w:date="2023-07-26T12:06:00Z">
        <w:r>
          <w:rPr>
            <w:b/>
            <w:bCs/>
          </w:rPr>
          <w:t xml:space="preserve">pairwise </w:t>
        </w:r>
      </w:ins>
      <w:r>
        <w:rPr>
          <w:b/>
          <w:bCs/>
        </w:rPr>
        <w:t xml:space="preserve">interactions across </w:t>
      </w:r>
      <w:del w:id="4" w:author="Dominique Caron" w:date="2023-07-10T15:06:00Z">
        <w:r>
          <w:rPr>
            <w:b/>
            <w:bCs/>
          </w:rPr>
          <w:delText>ecosystems</w:delText>
        </w:r>
      </w:del>
      <w:ins w:id="5" w:author="Dominique Caron" w:date="2023-07-10T15:06:00Z">
        <w:r>
          <w:rPr>
            <w:b/>
            <w:bCs/>
          </w:rPr>
          <w:t>regions</w:t>
        </w:r>
      </w:ins>
      <w:r>
        <w:rPr>
          <w:b/>
          <w:bCs/>
        </w:rPr>
        <w:t>, not food web</w:t>
      </w:r>
      <w:ins w:id="6" w:author="Dominique Caron" w:date="2023-06-09T10:37:00Z">
        <w:r>
          <w:rPr>
            <w:b/>
            <w:bCs/>
          </w:rPr>
          <w:t xml:space="preserve"> properties</w:t>
        </w:r>
      </w:ins>
      <w:del w:id="7" w:author="Dominique Caron" w:date="2023-06-09T10:37:00Z">
        <w:r>
          <w:rPr>
            <w:b/>
            <w:bCs/>
          </w:rPr>
          <w:delText>s.</w:delText>
        </w:r>
      </w:del>
    </w:p>
    <w:p w14:paraId="31E35FF8" w14:textId="77777777" w:rsidR="00186BFE" w:rsidRDefault="00186BFE">
      <w:pPr>
        <w:spacing w:line="480" w:lineRule="auto"/>
        <w:rPr>
          <w:rFonts w:ascii="Times New Roman" w:hAnsi="Times New Roman"/>
          <w:b/>
          <w:bCs/>
        </w:rPr>
      </w:pPr>
    </w:p>
    <w:p w14:paraId="7AE57313" w14:textId="77777777" w:rsidR="00186BFE" w:rsidRDefault="00000000">
      <w:pPr>
        <w:spacing w:line="480" w:lineRule="auto"/>
        <w:rPr>
          <w:rFonts w:ascii="Times New Roman" w:hAnsi="Times New Roman"/>
        </w:rPr>
      </w:pPr>
      <w:r>
        <w:rPr>
          <w:rFonts w:ascii="Times New Roman" w:hAnsi="Times New Roman"/>
          <w:b/>
          <w:bCs/>
        </w:rPr>
        <w:t>Running title:</w:t>
      </w:r>
      <w:r>
        <w:rPr>
          <w:rFonts w:ascii="Times New Roman" w:hAnsi="Times New Roman"/>
        </w:rPr>
        <w:t xml:space="preserve"> Interaction models transferability</w:t>
      </w:r>
    </w:p>
    <w:p w14:paraId="4F7C92C4" w14:textId="77777777" w:rsidR="00186BFE" w:rsidRDefault="00186BFE">
      <w:pPr>
        <w:spacing w:line="480" w:lineRule="auto"/>
        <w:rPr>
          <w:rFonts w:ascii="Times New Roman" w:hAnsi="Times New Roman"/>
          <w:b/>
          <w:bCs/>
        </w:rPr>
      </w:pPr>
    </w:p>
    <w:p w14:paraId="79175492" w14:textId="77777777" w:rsidR="00186BFE" w:rsidRDefault="00000000">
      <w:pPr>
        <w:spacing w:line="480" w:lineRule="auto"/>
        <w:rPr>
          <w:rFonts w:ascii="Times New Roman" w:hAnsi="Times New Roman"/>
          <w:b/>
          <w:bCs/>
        </w:rPr>
      </w:pPr>
      <w:r>
        <w:rPr>
          <w:rFonts w:ascii="Times New Roman" w:hAnsi="Times New Roman"/>
          <w:b/>
          <w:bCs/>
        </w:rPr>
        <w:t>Abstract</w:t>
      </w:r>
    </w:p>
    <w:p w14:paraId="0F147069" w14:textId="77777777" w:rsidR="00186BFE" w:rsidRDefault="00000000">
      <w:pPr>
        <w:spacing w:line="480" w:lineRule="auto"/>
        <w:rPr>
          <w:rFonts w:ascii="Times New Roman" w:hAnsi="Times New Roman"/>
        </w:rPr>
      </w:pPr>
      <w:r>
        <w:rPr>
          <w:rFonts w:ascii="Times New Roman" w:hAnsi="Times New Roman"/>
          <w:b/>
          <w:bCs/>
        </w:rPr>
        <w:t xml:space="preserve">Aim: </w:t>
      </w:r>
      <w:r>
        <w:rPr>
          <w:rFonts w:ascii="Times New Roman" w:hAnsi="Times New Roman"/>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 both in terms of pairwise predator-prey interactions and higher</w:t>
      </w:r>
      <w:del w:id="8" w:author="Dominique Caron" w:date="2023-07-26T12:06:00Z">
        <w:r>
          <w:rPr>
            <w:rFonts w:ascii="Times New Roman" w:hAnsi="Times New Roman"/>
          </w:rPr>
          <w:delText xml:space="preserve"> </w:delText>
        </w:r>
      </w:del>
      <w:ins w:id="9" w:author="Dominique Caron" w:date="2023-07-26T12:06:00Z">
        <w:r>
          <w:rPr>
            <w:rFonts w:ascii="Times New Roman" w:hAnsi="Times New Roman"/>
          </w:rPr>
          <w:t>-</w:t>
        </w:r>
      </w:ins>
      <w:r>
        <w:rPr>
          <w:rFonts w:ascii="Times New Roman" w:hAnsi="Times New Roman"/>
        </w:rPr>
        <w:t>level food web attributes (i.e., species position, food web-level properties).</w:t>
      </w:r>
    </w:p>
    <w:p w14:paraId="1E2919EE" w14:textId="77777777" w:rsidR="00186BFE" w:rsidRDefault="00000000">
      <w:pPr>
        <w:spacing w:line="480" w:lineRule="auto"/>
        <w:rPr>
          <w:rFonts w:ascii="Times New Roman" w:hAnsi="Times New Roman"/>
          <w:b/>
          <w:bCs/>
        </w:rPr>
      </w:pPr>
      <w:r>
        <w:rPr>
          <w:rFonts w:ascii="Times New Roman" w:hAnsi="Times New Roman"/>
          <w:b/>
          <w:bCs/>
        </w:rPr>
        <w:t xml:space="preserve">Location: </w:t>
      </w:r>
      <w:r>
        <w:rPr>
          <w:rFonts w:ascii="Times New Roman" w:hAnsi="Times New Roman"/>
        </w:rPr>
        <w:t>Canada, Europe, Tanzania.</w:t>
      </w:r>
    </w:p>
    <w:p w14:paraId="29D47244" w14:textId="77777777" w:rsidR="00186BFE" w:rsidRDefault="00000000">
      <w:pPr>
        <w:spacing w:line="480" w:lineRule="auto"/>
        <w:rPr>
          <w:rFonts w:ascii="Times New Roman" w:hAnsi="Times New Roman"/>
          <w:b/>
          <w:bCs/>
        </w:rPr>
      </w:pPr>
      <w:r>
        <w:rPr>
          <w:rFonts w:ascii="Times New Roman" w:hAnsi="Times New Roman"/>
          <w:b/>
          <w:bCs/>
        </w:rPr>
        <w:t xml:space="preserve">Time period: </w:t>
      </w:r>
      <w:r>
        <w:rPr>
          <w:rFonts w:ascii="Times New Roman" w:hAnsi="Times New Roman"/>
        </w:rPr>
        <w:t>Current.</w:t>
      </w:r>
    </w:p>
    <w:p w14:paraId="56305406" w14:textId="77777777" w:rsidR="00186BFE" w:rsidRDefault="00000000">
      <w:pPr>
        <w:spacing w:line="480" w:lineRule="auto"/>
        <w:rPr>
          <w:rFonts w:ascii="Times New Roman" w:hAnsi="Times New Roman"/>
          <w:b/>
          <w:bCs/>
        </w:rPr>
      </w:pPr>
      <w:r>
        <w:rPr>
          <w:rFonts w:ascii="Times New Roman" w:hAnsi="Times New Roman"/>
          <w:b/>
          <w:bCs/>
        </w:rPr>
        <w:t xml:space="preserve">Major taxa studied: </w:t>
      </w:r>
      <w:r>
        <w:rPr>
          <w:rFonts w:ascii="Times New Roman" w:hAnsi="Times New Roman"/>
        </w:rPr>
        <w:t xml:space="preserve">Terrestrial </w:t>
      </w:r>
      <w:proofErr w:type="gramStart"/>
      <w:r>
        <w:rPr>
          <w:rFonts w:ascii="Times New Roman" w:hAnsi="Times New Roman"/>
        </w:rPr>
        <w:t>vertebrates</w:t>
      </w:r>
      <w:proofErr w:type="gramEnd"/>
    </w:p>
    <w:p w14:paraId="1714424C" w14:textId="77777777" w:rsidR="00186BFE" w:rsidRDefault="00000000">
      <w:pPr>
        <w:spacing w:line="480" w:lineRule="auto"/>
        <w:rPr>
          <w:rFonts w:ascii="Times New Roman" w:hAnsi="Times New Roman"/>
        </w:rPr>
      </w:pPr>
      <w:r>
        <w:rPr>
          <w:rFonts w:ascii="Times New Roman" w:hAnsi="Times New Roman"/>
          <w:b/>
          <w:bCs/>
        </w:rPr>
        <w:t xml:space="preserve">Methods: </w:t>
      </w:r>
      <w:r>
        <w:rPr>
          <w:rFonts w:ascii="Times New Roman" w:hAnsi="Times New Roman"/>
        </w:rPr>
        <w:t xml:space="preserve">We use a trait-based model of pairwise trophic interactions, </w:t>
      </w:r>
      <w:del w:id="10" w:author="Dominique Caron" w:date="2023-05-31T11:02:00Z">
        <w:r>
          <w:rPr>
            <w:rFonts w:ascii="Times New Roman" w:hAnsi="Times New Roman"/>
          </w:rPr>
          <w:delText>calibrated</w:delText>
        </w:r>
      </w:del>
      <w:ins w:id="11" w:author="Dominique Caron" w:date="2023-05-31T11:02:00Z">
        <w:r>
          <w:rPr>
            <w:rFonts w:ascii="Times New Roman" w:hAnsi="Times New Roman"/>
          </w:rPr>
          <w:t>trained</w:t>
        </w:r>
      </w:ins>
      <w:r>
        <w:rPr>
          <w:rFonts w:ascii="Times New Roman" w:hAnsi="Times New Roman"/>
        </w:rPr>
        <w:t xml:space="preserve"> independently on four different terrestrial vertebrate food webs (Canadian tundra, Serengeti, alpine south-eastern Pyrenees, and entire Europe) and assess the ability of each </w:t>
      </w:r>
      <w:del w:id="12" w:author="Dominique Caron" w:date="2023-05-31T11:02:00Z">
        <w:r>
          <w:rPr>
            <w:rFonts w:ascii="Times New Roman" w:hAnsi="Times New Roman"/>
          </w:rPr>
          <w:delText>calibrated</w:delText>
        </w:r>
      </w:del>
      <w:r>
        <w:rPr>
          <w:rFonts w:ascii="Times New Roman" w:hAnsi="Times New Roman"/>
        </w:rPr>
        <w:t xml:space="preserve"> instance of the model to predict alternative food webs. We test how well predictions recover individual predator-prey interactions as well as higher level food web properties across geographical locations.</w:t>
      </w:r>
    </w:p>
    <w:p w14:paraId="7F402876" w14:textId="77777777" w:rsidR="00186BFE" w:rsidRDefault="00000000">
      <w:pPr>
        <w:spacing w:line="480" w:lineRule="auto"/>
        <w:rPr>
          <w:rFonts w:ascii="Times New Roman" w:hAnsi="Times New Roman"/>
          <w:b/>
          <w:bCs/>
        </w:rPr>
      </w:pPr>
      <w:r>
        <w:rPr>
          <w:rFonts w:ascii="Times New Roman" w:hAnsi="Times New Roman"/>
          <w:b/>
          <w:bCs/>
        </w:rPr>
        <w:t xml:space="preserve">Results: </w:t>
      </w:r>
      <w:r>
        <w:rPr>
          <w:rFonts w:ascii="Times New Roman" w:hAnsi="Times New Roman"/>
        </w:rPr>
        <w:t xml:space="preserve">We find that, given enough phylogenetic and environmental similarities between food webs, trait-based models predict most interactions and their absence correctly (AUC &gt; 0.82), even across highly contrasting environments. However, network metrics were less well-predicted </w:t>
      </w:r>
      <w:r>
        <w:rPr>
          <w:rFonts w:ascii="Times New Roman" w:hAnsi="Times New Roman"/>
        </w:rPr>
        <w:lastRenderedPageBreak/>
        <w:t xml:space="preserve">than single interactions by our models. Predicted food webs were more connected, less modular, and had higher mean trophic levels than observed. </w:t>
      </w:r>
    </w:p>
    <w:p w14:paraId="5B5D2250" w14:textId="4CAB4F20" w:rsidR="00186BFE" w:rsidRDefault="00000000">
      <w:pPr>
        <w:spacing w:line="480" w:lineRule="auto"/>
      </w:pPr>
      <w:r>
        <w:rPr>
          <w:rFonts w:ascii="Times New Roman" w:hAnsi="Times New Roman"/>
          <w:b/>
          <w:bCs/>
        </w:rPr>
        <w:t xml:space="preserve">Main conclusions: </w:t>
      </w:r>
      <w:r>
        <w:rPr>
          <w:rFonts w:ascii="Times New Roman" w:hAnsi="Times New Roman"/>
        </w:rPr>
        <w:t>Theory predicts that the variability observed in food webs can be explained by differences in trait distributions and trait-matching relationships.</w:t>
      </w:r>
      <w:del w:id="13" w:author="Dominique Caron" w:date="2023-08-01T14:48:00Z">
        <w:r>
          <w:rPr>
            <w:rFonts w:ascii="Times New Roman" w:hAnsi="Times New Roman"/>
          </w:rPr>
          <w:delText xml:space="preserve"> T</w:delText>
        </w:r>
      </w:del>
      <w:ins w:id="14" w:author="Dominique Caron" w:date="2023-08-01T14:48:00Z">
        <w:r>
          <w:rPr>
            <w:rFonts w:ascii="Times New Roman" w:hAnsi="Times New Roman"/>
          </w:rPr>
          <w:t xml:space="preserve"> We show that t</w:t>
        </w:r>
      </w:ins>
      <w:r>
        <w:rPr>
          <w:rFonts w:ascii="Times New Roman" w:hAnsi="Times New Roman"/>
        </w:rPr>
        <w:t>rait-</w:t>
      </w:r>
      <w:del w:id="15" w:author="Dominique Caron" w:date="2023-07-26T12:08:00Z">
        <w:r>
          <w:rPr>
            <w:rFonts w:ascii="Times New Roman" w:hAnsi="Times New Roman"/>
          </w:rPr>
          <w:delText>based models can predict potential interactions amongst species in a</w:delText>
        </w:r>
      </w:del>
      <w:del w:id="16" w:author="Dominique Caron" w:date="2023-07-11T15:18:00Z">
        <w:r>
          <w:rPr>
            <w:rFonts w:ascii="Times New Roman" w:hAnsi="Times New Roman"/>
            <w:b/>
            <w:bCs/>
          </w:rPr>
          <w:delText>n ecosystem</w:delText>
        </w:r>
      </w:del>
      <w:del w:id="17" w:author="Dominique Caron" w:date="2023-07-26T12:08:00Z">
        <w:r>
          <w:rPr>
            <w:rFonts w:ascii="Times New Roman" w:hAnsi="Times New Roman"/>
            <w:b/>
            <w:bCs/>
          </w:rPr>
          <w:delText xml:space="preserve"> when </w:delText>
        </w:r>
      </w:del>
      <w:del w:id="18" w:author="Dominique Caron" w:date="2023-05-31T11:03:00Z">
        <w:r>
          <w:rPr>
            <w:rFonts w:ascii="Times New Roman" w:hAnsi="Times New Roman"/>
            <w:b/>
            <w:bCs/>
          </w:rPr>
          <w:delText>calibrated</w:delText>
        </w:r>
      </w:del>
      <w:del w:id="19" w:author="Dominique Caron" w:date="2023-07-26T12:08:00Z">
        <w:r>
          <w:rPr>
            <w:rFonts w:ascii="Times New Roman" w:hAnsi="Times New Roman"/>
            <w:b/>
            <w:bCs/>
          </w:rPr>
          <w:delText xml:space="preserve"> using food web data from reasonably similar </w:delText>
        </w:r>
      </w:del>
      <w:del w:id="20" w:author="Dominique Caron" w:date="2023-07-11T15:19:00Z">
        <w:r>
          <w:rPr>
            <w:rFonts w:ascii="Times New Roman" w:hAnsi="Times New Roman"/>
            <w:b/>
            <w:bCs/>
          </w:rPr>
          <w:delText>ecosystems</w:delText>
        </w:r>
      </w:del>
      <w:ins w:id="21" w:author="Dominique Caron" w:date="2023-07-26T12:08:00Z">
        <w:r>
          <w:rPr>
            <w:rFonts w:ascii="Times New Roman" w:hAnsi="Times New Roman"/>
          </w:rPr>
          <w:t>matching relationships are conserved across regions and ecosystems</w:t>
        </w:r>
      </w:ins>
      <w:r>
        <w:rPr>
          <w:rFonts w:ascii="Times New Roman" w:hAnsi="Times New Roman"/>
        </w:rPr>
        <w:t xml:space="preserve">. This suggests that food webs vary spatially primarily through changes in trait distributions. </w:t>
      </w:r>
      <w:ins w:id="22" w:author="Dominique Caron" w:date="2023-08-07T10:31:00Z">
        <w:r w:rsidR="002D37AA">
          <w:rPr>
            <w:rFonts w:ascii="Times New Roman" w:hAnsi="Times New Roman"/>
          </w:rPr>
          <w:t>These models, however, could not capture constraints acting on the structure of food webs</w:t>
        </w:r>
      </w:ins>
      <w:del w:id="23" w:author="Dominique Caron" w:date="2023-08-07T10:31:00Z">
        <w:r w:rsidDel="002D37AA">
          <w:rPr>
            <w:rFonts w:ascii="Times New Roman" w:hAnsi="Times New Roman"/>
          </w:rPr>
          <w:delText>These models, however, are less good at predicting system level food web properties</w:delText>
        </w:r>
      </w:del>
      <w:r>
        <w:rPr>
          <w:rFonts w:ascii="Times New Roman" w:hAnsi="Times New Roman"/>
        </w:rPr>
        <w:t xml:space="preserve">. </w:t>
      </w:r>
      <w:ins w:id="24" w:author="Dominique Caron" w:date="2023-07-26T12:09:00Z">
        <w:r>
          <w:rPr>
            <w:rFonts w:ascii="Times New Roman" w:hAnsi="Times New Roman"/>
          </w:rPr>
          <w:t>Predicting ecological networks will require a modelling appr</w:t>
        </w:r>
      </w:ins>
      <w:ins w:id="25" w:author="Dominique Caron" w:date="2023-07-26T12:10:00Z">
        <w:r>
          <w:rPr>
            <w:rFonts w:ascii="Times New Roman" w:hAnsi="Times New Roman"/>
          </w:rPr>
          <w:t>oach that simultaneously</w:t>
        </w:r>
      </w:ins>
      <w:del w:id="26" w:author="Dominique Caron" w:date="2023-07-26T12:10:00Z">
        <w:r>
          <w:rPr>
            <w:rFonts w:ascii="Times New Roman" w:hAnsi="Times New Roman"/>
          </w:rPr>
          <w:delText xml:space="preserve">We thus highlight the need for methodological advances to simultaneously </w:delText>
        </w:r>
      </w:del>
      <w:ins w:id="27" w:author="Dominique Caron" w:date="2023-07-26T12:10:00Z">
        <w:r>
          <w:rPr>
            <w:rFonts w:ascii="Times New Roman" w:hAnsi="Times New Roman"/>
          </w:rPr>
          <w:t xml:space="preserve"> </w:t>
        </w:r>
      </w:ins>
      <w:r>
        <w:rPr>
          <w:rFonts w:ascii="Times New Roman" w:hAnsi="Times New Roman"/>
        </w:rPr>
        <w:t>address trophic interactions and the structure of food webs across time and space.</w:t>
      </w:r>
    </w:p>
    <w:p w14:paraId="1EFA4330" w14:textId="77777777" w:rsidR="00186BFE" w:rsidRDefault="00186BFE">
      <w:pPr>
        <w:spacing w:line="480" w:lineRule="auto"/>
        <w:rPr>
          <w:rFonts w:ascii="Times New Roman" w:hAnsi="Times New Roman"/>
          <w:b/>
          <w:bCs/>
        </w:rPr>
      </w:pPr>
    </w:p>
    <w:p w14:paraId="01F0400A" w14:textId="77777777" w:rsidR="00186BFE" w:rsidRDefault="00000000">
      <w:pPr>
        <w:spacing w:line="480" w:lineRule="auto"/>
        <w:rPr>
          <w:rFonts w:ascii="Times New Roman" w:hAnsi="Times New Roman"/>
        </w:rPr>
      </w:pPr>
      <w:r>
        <w:rPr>
          <w:rFonts w:ascii="Times New Roman" w:hAnsi="Times New Roman"/>
          <w:b/>
          <w:bCs/>
        </w:rPr>
        <w:t>Key Words:</w:t>
      </w:r>
      <w:r>
        <w:rPr>
          <w:rFonts w:ascii="Times New Roman" w:hAnsi="Times New Roman"/>
        </w:rPr>
        <w:t xml:space="preserve"> ecological predictions; food web; model transferability; terrestrial vertebrates; trait matching; trophic interactions</w:t>
      </w:r>
      <w:r>
        <w:br w:type="page"/>
      </w:r>
    </w:p>
    <w:p w14:paraId="78D56A90" w14:textId="77777777" w:rsidR="00186BFE" w:rsidRDefault="00000000">
      <w:pPr>
        <w:spacing w:line="480" w:lineRule="auto"/>
        <w:rPr>
          <w:rFonts w:ascii="Times New Roman" w:hAnsi="Times New Roman"/>
          <w:b/>
          <w:bCs/>
        </w:rPr>
      </w:pPr>
      <w:r>
        <w:rPr>
          <w:rFonts w:ascii="Times New Roman" w:hAnsi="Times New Roman"/>
          <w:b/>
          <w:bCs/>
        </w:rPr>
        <w:lastRenderedPageBreak/>
        <w:t>Introduction</w:t>
      </w:r>
    </w:p>
    <w:p w14:paraId="2E661997" w14:textId="77777777" w:rsidR="00186BFE" w:rsidRDefault="00000000">
      <w:pPr>
        <w:pStyle w:val="BodyText"/>
        <w:spacing w:after="0"/>
      </w:pPr>
      <w:r>
        <w:rPr>
          <w:rFonts w:ascii="Times New Roman" w:hAnsi="Times New Roman"/>
        </w:rPr>
        <w:t>Ecosystem functions (e.g., energy flows and material cycling) and community stability depend on the trophic relationships that link species within a community (Harvey et al., 2017). Despite the importance of food webs for understanding ecosystem structure and dynamics, recognized over the last 80 years (Lindeman, 1942), we still face major challenges to develop accurate descriptions of natural food webs. The lack of trophic interactions data across most locations and taxa (</w:t>
      </w:r>
      <w:proofErr w:type="spellStart"/>
      <w:r>
        <w:rPr>
          <w:rFonts w:ascii="Times New Roman" w:hAnsi="Times New Roman"/>
        </w:rPr>
        <w:t>Poisot</w:t>
      </w:r>
      <w:proofErr w:type="spellEnd"/>
      <w:r>
        <w:rPr>
          <w:rFonts w:ascii="Times New Roman" w:hAnsi="Times New Roman"/>
        </w:rPr>
        <w:t xml:space="preserve"> et al., 2021) lies at the core of the fundamental technical and practical challenges in food web ecology. Observing interactions is more challenging than observing species because two individuals need to be simultaneously detected while interacting (Jordano, 2016). </w:t>
      </w:r>
      <w:del w:id="28" w:author="Dominique Caron" w:date="2023-08-01T10:03:00Z">
        <w:r>
          <w:rPr>
            <w:rFonts w:ascii="Times New Roman" w:hAnsi="Times New Roman"/>
          </w:rPr>
          <w:delText>This challenge is exacerbated by the fact that the number of possible interactions in food webs</w:delText>
        </w:r>
      </w:del>
      <w:ins w:id="29" w:author="Dominique Caron" w:date="2023-08-01T10:03:00Z">
        <w:r>
          <w:rPr>
            <w:rFonts w:ascii="Times New Roman" w:hAnsi="Times New Roman"/>
          </w:rPr>
          <w:t xml:space="preserve">Not only is detection more difficult than for species, the number of possible interactions to detect in food webs </w:t>
        </w:r>
      </w:ins>
      <w:r>
        <w:rPr>
          <w:rFonts w:ascii="Times New Roman" w:hAnsi="Times New Roman"/>
        </w:rPr>
        <w:t xml:space="preserve"> increases quadratically with the number of species</w:t>
      </w:r>
      <w:del w:id="30" w:author="Dominique Caron" w:date="2023-08-01T10:03:00Z">
        <w:r>
          <w:rPr>
            <w:rFonts w:ascii="Times New Roman" w:hAnsi="Times New Roman"/>
          </w:rPr>
          <w:delText>, making the potential set of observations to be made extremely large</w:delText>
        </w:r>
      </w:del>
      <w:ins w:id="31" w:author="Dominique Caron" w:date="2023-08-01T10:03:00Z">
        <w:r>
          <w:rPr>
            <w:rFonts w:ascii="Times New Roman" w:hAnsi="Times New Roman"/>
          </w:rPr>
          <w:t xml:space="preserve"> resulting in extremely large sets of potential interactions</w:t>
        </w:r>
      </w:ins>
      <w:r>
        <w:rPr>
          <w:rFonts w:ascii="Times New Roman" w:hAnsi="Times New Roman"/>
        </w:rPr>
        <w:t xml:space="preserve">. </w:t>
      </w:r>
      <w:del w:id="32" w:author="Dominique Caron" w:date="2023-08-01T10:04:00Z">
        <w:r>
          <w:rPr>
            <w:rFonts w:ascii="Times New Roman" w:hAnsi="Times New Roman"/>
          </w:rPr>
          <w:delText>D</w:delText>
        </w:r>
      </w:del>
      <w:ins w:id="33" w:author="Dominique Caron" w:date="2023-08-01T10:04:00Z">
        <w:r>
          <w:rPr>
            <w:rFonts w:ascii="Times New Roman" w:hAnsi="Times New Roman"/>
          </w:rPr>
          <w:t xml:space="preserve">Therefore, </w:t>
        </w:r>
      </w:ins>
      <w:del w:id="34" w:author="Dominique Caron" w:date="2023-08-01T10:04:00Z">
        <w:r>
          <w:rPr>
            <w:rFonts w:ascii="Times New Roman" w:hAnsi="Times New Roman"/>
          </w:rPr>
          <w:delText>etermining</w:delText>
        </w:r>
      </w:del>
      <w:ins w:id="35" w:author="Dominique Caron" w:date="2023-08-01T10:04:00Z">
        <w:r>
          <w:rPr>
            <w:rFonts w:ascii="Times New Roman" w:hAnsi="Times New Roman"/>
          </w:rPr>
          <w:t>observing</w:t>
        </w:r>
      </w:ins>
      <w:r>
        <w:rPr>
          <w:rFonts w:ascii="Times New Roman" w:hAnsi="Times New Roman"/>
        </w:rPr>
        <w:t xml:space="preserve"> all possible interactions among species within a food web is </w:t>
      </w:r>
      <w:del w:id="36" w:author="Dominique Caron" w:date="2023-08-01T10:05:00Z">
        <w:r>
          <w:rPr>
            <w:rFonts w:ascii="Times New Roman" w:hAnsi="Times New Roman"/>
          </w:rPr>
          <w:delText>thus</w:delText>
        </w:r>
      </w:del>
      <w:ins w:id="37" w:author="Dominique Caron" w:date="2023-08-01T10:05:00Z">
        <w:r>
          <w:rPr>
            <w:rFonts w:ascii="Times New Roman" w:hAnsi="Times New Roman"/>
          </w:rPr>
          <w:t>very</w:t>
        </w:r>
      </w:ins>
      <w:r>
        <w:rPr>
          <w:rFonts w:ascii="Times New Roman" w:hAnsi="Times New Roman"/>
        </w:rPr>
        <w:t xml:space="preserve"> difficult even in species-poor ecosystems, which calls for a systematic approach to predict links</w:t>
      </w:r>
      <w:del w:id="38" w:author="Dominique Caron" w:date="2023-08-01T10:05:00Z">
        <w:r>
          <w:rPr>
            <w:rFonts w:ascii="Times New Roman" w:hAnsi="Times New Roman"/>
          </w:rPr>
          <w:delText>.</w:delText>
        </w:r>
      </w:del>
      <w:ins w:id="39" w:author="Dominique Caron" w:date="2023-08-01T10:05:00Z">
        <w:r>
          <w:rPr>
            <w:rFonts w:ascii="Times New Roman" w:hAnsi="Times New Roman"/>
          </w:rPr>
          <w:t xml:space="preserve"> for predicting interactions even when data from some regions are sparse or non-existent.</w:t>
        </w:r>
      </w:ins>
    </w:p>
    <w:p w14:paraId="1DF08967" w14:textId="77777777" w:rsidR="00186BFE" w:rsidRDefault="00186BFE">
      <w:pPr>
        <w:pStyle w:val="BodyText"/>
        <w:spacing w:after="0"/>
        <w:rPr>
          <w:rFonts w:ascii="Times New Roman" w:hAnsi="Times New Roman"/>
        </w:rPr>
      </w:pPr>
    </w:p>
    <w:p w14:paraId="2FD3FC33" w14:textId="77777777" w:rsidR="00186BFE" w:rsidRDefault="00000000">
      <w:pPr>
        <w:pStyle w:val="BodyText"/>
      </w:pPr>
      <w:del w:id="40" w:author="Dominique Caron" w:date="2023-06-09T11:04:00Z">
        <w:r>
          <w:rPr>
            <w:rFonts w:ascii="Times New Roman" w:hAnsi="Times New Roman"/>
          </w:rPr>
          <w:delText>A first step towards constructing food webs is to focus on</w:delText>
        </w:r>
      </w:del>
      <w:del w:id="41" w:author="Dominique Caron" w:date="2023-07-26T12:11:00Z">
        <w:r>
          <w:rPr>
            <w:rFonts w:ascii="Times New Roman" w:hAnsi="Times New Roman"/>
          </w:rPr>
          <w:delText xml:space="preserve"> </w:delText>
        </w:r>
      </w:del>
      <w:del w:id="42" w:author="Dominique Caron" w:date="2023-07-26T12:13:00Z">
        <w:r>
          <w:rPr>
            <w:rFonts w:ascii="Times New Roman" w:hAnsi="Times New Roman"/>
          </w:rPr>
          <w:delText xml:space="preserve">predator-prey </w:delText>
        </w:r>
      </w:del>
      <w:del w:id="43" w:author="Dominique Caron" w:date="2023-07-26T12:11:00Z">
        <w:r>
          <w:rPr>
            <w:rFonts w:ascii="Times New Roman" w:hAnsi="Times New Roman"/>
          </w:rPr>
          <w:delText>relationships</w:delText>
        </w:r>
      </w:del>
      <w:del w:id="44" w:author="Dominique Caron" w:date="2023-07-26T12:13:00Z">
        <w:r>
          <w:rPr>
            <w:rFonts w:ascii="Times New Roman" w:hAnsi="Times New Roman"/>
          </w:rPr>
          <w:delText xml:space="preserve"> </w:delText>
        </w:r>
      </w:del>
      <w:del w:id="45" w:author="Dominique Caron" w:date="2023-06-09T11:06:00Z">
        <w:r>
          <w:rPr>
            <w:rFonts w:ascii="Times New Roman" w:hAnsi="Times New Roman"/>
          </w:rPr>
          <w:delText xml:space="preserve">because they are the most commonly recorded type of ecological interaction, and </w:delText>
        </w:r>
      </w:del>
      <w:del w:id="46" w:author="Dominique Caron" w:date="2023-07-26T12:13:00Z">
        <w:r>
          <w:rPr>
            <w:rFonts w:ascii="Times New Roman" w:hAnsi="Times New Roman"/>
          </w:rPr>
          <w:delText xml:space="preserve">have been shown to respond to a predictable set of neutral and niche processes (Bartomeus et al., 2016). A neutral model for trophic interactions suggests that the probability and strength of interactions depend only onto the co-occurrences and abundances of species (Canard et al., 2012). However, recent studies have shown that even if co-occurrence is a requirement for species to interact, it is not evidence for realized trophic interactions (Blanchet et al., 2020). </w:delText>
        </w:r>
      </w:del>
      <w:del w:id="47" w:author="Dominique Caron" w:date="2023-07-21T10:33:00Z">
        <w:r>
          <w:rPr>
            <w:rFonts w:ascii="Times New Roman" w:hAnsi="Times New Roman"/>
          </w:rPr>
          <w:delText xml:space="preserve">We must thus be careful when making assertions about trophic interactions based solely on co-occurrence data. </w:delText>
        </w:r>
      </w:del>
      <w:del w:id="48" w:author="Dominique Caron" w:date="2023-07-26T12:13:00Z">
        <w:r>
          <w:rPr>
            <w:rFonts w:ascii="Times New Roman" w:hAnsi="Times New Roman"/>
          </w:rPr>
          <w:delText xml:space="preserve">Niche </w:delText>
        </w:r>
      </w:del>
      <w:ins w:id="49" w:author="Dominique Caron" w:date="2023-08-01T10:06:00Z">
        <w:r>
          <w:rPr>
            <w:rFonts w:ascii="Times New Roman" w:hAnsi="Times New Roman"/>
          </w:rPr>
          <w:t>One main approach is to identify feasible interactions by using f</w:t>
        </w:r>
      </w:ins>
      <w:ins w:id="50" w:author="Dominique Caron" w:date="2023-07-26T12:13:00Z">
        <w:r>
          <w:rPr>
            <w:rFonts w:ascii="Times New Roman" w:hAnsi="Times New Roman"/>
          </w:rPr>
          <w:t xml:space="preserve">ood web </w:t>
        </w:r>
      </w:ins>
      <w:r>
        <w:rPr>
          <w:rFonts w:ascii="Times New Roman" w:hAnsi="Times New Roman"/>
        </w:rPr>
        <w:t xml:space="preserve">theory </w:t>
      </w:r>
      <w:ins w:id="51" w:author="Dominique Caron" w:date="2023-08-01T10:06:00Z">
        <w:r>
          <w:rPr>
            <w:rFonts w:ascii="Times New Roman" w:hAnsi="Times New Roman"/>
          </w:rPr>
          <w:t xml:space="preserve">to </w:t>
        </w:r>
      </w:ins>
      <w:r>
        <w:rPr>
          <w:rFonts w:ascii="Times New Roman" w:hAnsi="Times New Roman"/>
        </w:rPr>
        <w:t>predict</w:t>
      </w:r>
      <w:del w:id="52" w:author="Dominique Caron" w:date="2023-08-01T10:07:00Z">
        <w:r>
          <w:rPr>
            <w:rFonts w:ascii="Times New Roman" w:hAnsi="Times New Roman"/>
          </w:rPr>
          <w:delText xml:space="preserve"> that</w:delText>
        </w:r>
      </w:del>
      <w:del w:id="53" w:author="Dominique Caron" w:date="2023-08-01T10:06:00Z">
        <w:r>
          <w:rPr>
            <w:rFonts w:ascii="Times New Roman" w:hAnsi="Times New Roman"/>
          </w:rPr>
          <w:delText>s</w:delText>
        </w:r>
      </w:del>
      <w:r>
        <w:rPr>
          <w:rFonts w:ascii="Times New Roman" w:hAnsi="Times New Roman"/>
        </w:rPr>
        <w:t xml:space="preserve"> the matching between the functional traits of predators and those of their prey (e.g., smaller predators eat smaller prey</w:t>
      </w:r>
      <w:del w:id="54" w:author="Dominique Caron" w:date="2023-08-01T10:09:00Z">
        <w:r>
          <w:rPr>
            <w:rFonts w:ascii="Times New Roman" w:hAnsi="Times New Roman"/>
          </w:rPr>
          <w:delText>)</w:delText>
        </w:r>
      </w:del>
      <w:ins w:id="55" w:author="Dominique Caron" w:date="2023-08-01T10:09:00Z">
        <w:r>
          <w:rPr>
            <w:rFonts w:ascii="Times New Roman" w:hAnsi="Times New Roman"/>
          </w:rPr>
          <w:t xml:space="preserve">; </w:t>
        </w:r>
      </w:ins>
      <w:del w:id="56" w:author="Dominique Caron" w:date="2023-08-01T10:09:00Z">
        <w:r>
          <w:rPr>
            <w:rFonts w:ascii="Times New Roman" w:hAnsi="Times New Roman"/>
          </w:rPr>
          <w:delText>(</w:delText>
        </w:r>
      </w:del>
      <w:proofErr w:type="spellStart"/>
      <w:r>
        <w:rPr>
          <w:rFonts w:ascii="Times New Roman" w:hAnsi="Times New Roman"/>
        </w:rPr>
        <w:t>Bartomeus</w:t>
      </w:r>
      <w:proofErr w:type="spellEnd"/>
      <w:r>
        <w:rPr>
          <w:rFonts w:ascii="Times New Roman" w:hAnsi="Times New Roman"/>
        </w:rPr>
        <w:t xml:space="preserve"> et al., 2016)</w:t>
      </w:r>
      <w:del w:id="57" w:author="Dominique Caron" w:date="2023-08-01T10:07:00Z">
        <w:r>
          <w:rPr>
            <w:rFonts w:ascii="Times New Roman" w:hAnsi="Times New Roman"/>
          </w:rPr>
          <w:delText xml:space="preserve"> interactions that are feasible</w:delText>
        </w:r>
      </w:del>
      <w:del w:id="58" w:author="Dominique Caron" w:date="2023-07-26T12:13:00Z">
        <w:r>
          <w:rPr>
            <w:rFonts w:ascii="Times New Roman" w:hAnsi="Times New Roman"/>
          </w:rPr>
          <w:delText>improve predictions by identifying</w:delText>
        </w:r>
      </w:del>
      <w:del w:id="59" w:author="Dominique Caron" w:date="2023-08-01T10:07:00Z">
        <w:r>
          <w:rPr>
            <w:rFonts w:ascii="Times New Roman" w:hAnsi="Times New Roman"/>
          </w:rPr>
          <w:delText xml:space="preserve"> should </w:delText>
        </w:r>
      </w:del>
      <w:del w:id="60" w:author="Dominique Caron" w:date="2023-08-03T12:16:00Z">
        <w:r>
          <w:rPr>
            <w:rFonts w:ascii="Times New Roman" w:hAnsi="Times New Roman"/>
          </w:rPr>
          <w:delText xml:space="preserve"> </w:delText>
        </w:r>
      </w:del>
      <w:r>
        <w:rPr>
          <w:rFonts w:ascii="Times New Roman" w:hAnsi="Times New Roman"/>
        </w:rPr>
        <w:t xml:space="preserve">. </w:t>
      </w:r>
      <w:del w:id="61" w:author="Dominique Caron" w:date="2023-08-01T10:10:00Z">
        <w:r>
          <w:rPr>
            <w:rFonts w:ascii="Times New Roman" w:hAnsi="Times New Roman"/>
          </w:rPr>
          <w:delText>T</w:delText>
        </w:r>
      </w:del>
      <w:ins w:id="62" w:author="Dominique Caron" w:date="2023-08-03T12:16:00Z">
        <w:r>
          <w:rPr>
            <w:rFonts w:ascii="Times New Roman" w:hAnsi="Times New Roman"/>
          </w:rPr>
          <w:t>S</w:t>
        </w:r>
      </w:ins>
      <w:ins w:id="63" w:author="Dominique Caron" w:date="2023-08-01T10:10:00Z">
        <w:r>
          <w:rPr>
            <w:rFonts w:ascii="Times New Roman" w:hAnsi="Times New Roman"/>
          </w:rPr>
          <w:t>uch t</w:t>
        </w:r>
      </w:ins>
      <w:r>
        <w:rPr>
          <w:rFonts w:ascii="Times New Roman" w:hAnsi="Times New Roman"/>
        </w:rPr>
        <w:t xml:space="preserve">rait-based models have been used to predict food webs </w:t>
      </w:r>
      <w:del w:id="64" w:author="Dominique Caron" w:date="2023-08-01T10:10:00Z">
        <w:r>
          <w:rPr>
            <w:rFonts w:ascii="Times New Roman" w:hAnsi="Times New Roman"/>
          </w:rPr>
          <w:delText>in</w:delText>
        </w:r>
      </w:del>
      <w:ins w:id="65" w:author="Dominique Caron" w:date="2023-08-01T10:10:00Z">
        <w:r>
          <w:rPr>
            <w:rFonts w:ascii="Times New Roman" w:hAnsi="Times New Roman"/>
          </w:rPr>
          <w:t>for</w:t>
        </w:r>
      </w:ins>
      <w:r>
        <w:rPr>
          <w:rFonts w:ascii="Times New Roman" w:hAnsi="Times New Roman"/>
        </w:rPr>
        <w:t xml:space="preserve"> freshwater streams (Pomeranz et al., 2019), marine fishes (</w:t>
      </w:r>
      <w:proofErr w:type="spellStart"/>
      <w:r>
        <w:rPr>
          <w:rFonts w:ascii="Times New Roman" w:hAnsi="Times New Roman"/>
        </w:rPr>
        <w:t>Albouy</w:t>
      </w:r>
      <w:proofErr w:type="spellEnd"/>
      <w:r>
        <w:rPr>
          <w:rFonts w:ascii="Times New Roman" w:hAnsi="Times New Roman"/>
        </w:rPr>
        <w:t xml:space="preserve"> et al., 2014), terrestrial systems comprising vertebrate (Caron et al., 2022; Fricke et al., 2022) and invertebrate species (Laigle et al., 2018), among others. Phylogenetic relationships are also informative since </w:t>
      </w:r>
      <w:ins w:id="66" w:author="Dominique Caron" w:date="2023-06-09T11:19:00Z">
        <w:r>
          <w:rPr>
            <w:rFonts w:ascii="Times New Roman" w:hAnsi="Times New Roman"/>
          </w:rPr>
          <w:t xml:space="preserve">they can serve as proxy for trait relationships, and because </w:t>
        </w:r>
      </w:ins>
      <w:r>
        <w:rPr>
          <w:rFonts w:ascii="Times New Roman" w:hAnsi="Times New Roman"/>
        </w:rPr>
        <w:t xml:space="preserve">interactions and </w:t>
      </w:r>
      <w:r>
        <w:rPr>
          <w:rFonts w:ascii="Times New Roman" w:hAnsi="Times New Roman"/>
        </w:rPr>
        <w:lastRenderedPageBreak/>
        <w:t xml:space="preserve">species role (i.e., species positions in the food web) tend to be evolutionary conserved (Gómez et al., 2010; Stouffer et al., 2012). </w:t>
      </w:r>
      <w:del w:id="67" w:author="Dominique Caron" w:date="2023-06-09T11:57:00Z">
        <w:r>
          <w:rPr>
            <w:rFonts w:ascii="Times New Roman" w:hAnsi="Times New Roman"/>
          </w:rPr>
          <w:delText xml:space="preserve"> 2022)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w:delText>
        </w:r>
      </w:del>
      <w:del w:id="68" w:author="Dominique Caron" w:date="2023-06-09T11:43:00Z">
        <w:r>
          <w:rPr>
            <w:rFonts w:ascii="Times New Roman" w:hAnsi="Times New Roman"/>
          </w:rPr>
          <w:delText>,</w:delText>
        </w:r>
      </w:del>
      <w:del w:id="69" w:author="Dominique Caron" w:date="2023-06-09T11:57:00Z">
        <w:r>
          <w:rPr>
            <w:rFonts w:ascii="Times New Roman" w:hAnsi="Times New Roman"/>
          </w:rPr>
          <w:delText>Strydom et al.</w:delText>
        </w:r>
      </w:del>
      <w:del w:id="70" w:author="Dominique Caron" w:date="2023-06-09T11:42:00Z">
        <w:r>
          <w:rPr>
            <w:rFonts w:ascii="Times New Roman" w:hAnsi="Times New Roman"/>
          </w:rPr>
          <w:delText>(</w:delText>
        </w:r>
      </w:del>
    </w:p>
    <w:p w14:paraId="727F0AD0" w14:textId="77777777" w:rsidR="00186BFE" w:rsidRDefault="00186BFE">
      <w:pPr>
        <w:pStyle w:val="BodyText"/>
        <w:spacing w:after="0"/>
        <w:rPr>
          <w:rFonts w:ascii="Times New Roman" w:hAnsi="Times New Roman"/>
        </w:rPr>
      </w:pPr>
    </w:p>
    <w:p w14:paraId="0ECEC90C" w14:textId="12D59C9E" w:rsidR="00186BFE" w:rsidRDefault="00000000">
      <w:pPr>
        <w:pStyle w:val="BodyText"/>
      </w:pPr>
      <w:r>
        <w:rPr>
          <w:rFonts w:ascii="Times New Roman" w:hAnsi="Times New Roman"/>
        </w:rPr>
        <w:t xml:space="preserve">It </w:t>
      </w:r>
      <w:proofErr w:type="gramStart"/>
      <w:r>
        <w:rPr>
          <w:rFonts w:ascii="Times New Roman" w:hAnsi="Times New Roman"/>
        </w:rPr>
        <w:t>is,</w:t>
      </w:r>
      <w:proofErr w:type="gramEnd"/>
      <w:r>
        <w:rPr>
          <w:rFonts w:ascii="Times New Roman" w:hAnsi="Times New Roman"/>
        </w:rPr>
        <w:t xml:space="preserve"> however</w:t>
      </w:r>
      <w:ins w:id="71" w:author="Dominique Caron" w:date="2023-07-10T15:17:00Z">
        <w:r>
          <w:rPr>
            <w:rFonts w:ascii="Times New Roman" w:hAnsi="Times New Roman"/>
          </w:rPr>
          <w:t>,</w:t>
        </w:r>
      </w:ins>
      <w:r>
        <w:rPr>
          <w:rFonts w:ascii="Times New Roman" w:hAnsi="Times New Roman"/>
        </w:rPr>
        <w:t xml:space="preserve"> still unclear how well predictive models of </w:t>
      </w:r>
      <w:ins w:id="72" w:author="Dominique Caron" w:date="2023-07-26T12:15:00Z">
        <w:r>
          <w:rPr>
            <w:rFonts w:ascii="Times New Roman" w:hAnsi="Times New Roman"/>
          </w:rPr>
          <w:t xml:space="preserve">pairwise </w:t>
        </w:r>
      </w:ins>
      <w:r>
        <w:rPr>
          <w:rFonts w:ascii="Times New Roman" w:hAnsi="Times New Roman"/>
        </w:rPr>
        <w:t xml:space="preserve">trophic interactions can transfer knowledge across different regions. </w:t>
      </w:r>
      <w:ins w:id="73" w:author="Dominique Caron" w:date="2023-07-26T12:16:00Z">
        <w:r>
          <w:rPr>
            <w:rFonts w:ascii="Times New Roman" w:hAnsi="Times New Roman"/>
          </w:rPr>
          <w:t xml:space="preserve">If trait-matching rules determining interactions are general, then </w:t>
        </w:r>
        <w:proofErr w:type="spellStart"/>
        <w:r>
          <w:rPr>
            <w:rFonts w:ascii="Times New Roman" w:hAnsi="Times New Roman"/>
          </w:rPr>
          <w:t>i</w:t>
        </w:r>
        <w:proofErr w:type="spellEnd"/>
        <w:r>
          <w:rPr>
            <w:rFonts w:ascii="Times New Roman" w:hAnsi="Times New Roman"/>
          </w:rPr>
          <w:t>) we should observe the same tr</w:t>
        </w:r>
      </w:ins>
      <w:ins w:id="74" w:author="Dominique Caron" w:date="2023-07-26T12:17:00Z">
        <w:r>
          <w:rPr>
            <w:rFonts w:ascii="Times New Roman" w:hAnsi="Times New Roman"/>
          </w:rPr>
          <w:t>aits-interaction relationships across regions and ii) a model trained in a location should be trans</w:t>
        </w:r>
      </w:ins>
      <w:ins w:id="75" w:author="Dominique Caron" w:date="2023-07-26T12:18:00Z">
        <w:r>
          <w:rPr>
            <w:rFonts w:ascii="Times New Roman" w:hAnsi="Times New Roman"/>
          </w:rPr>
          <w:t xml:space="preserve">ferable to another one. </w:t>
        </w:r>
      </w:ins>
      <w:del w:id="76" w:author="Dominique Caron" w:date="2023-06-09T11:42:00Z">
        <w:r>
          <w:rPr>
            <w:rFonts w:ascii="Times New Roman" w:hAnsi="Times New Roman"/>
          </w:rPr>
          <w:delText>(</w:delText>
        </w:r>
      </w:del>
      <w:del w:id="77" w:author="Dominique Caron" w:date="2023-06-09T11:53:00Z">
        <w:r>
          <w:rPr>
            <w:rFonts w:ascii="Times New Roman" w:hAnsi="Times New Roman"/>
          </w:rPr>
          <w:delText xml:space="preserve">In </w:delText>
        </w:r>
      </w:del>
      <w:r>
        <w:rPr>
          <w:rFonts w:ascii="Times New Roman" w:hAnsi="Times New Roman"/>
        </w:rPr>
        <w:t>Strydom et al.</w:t>
      </w:r>
      <w:del w:id="78" w:author="Dominique Caron" w:date="2023-06-09T11:42:00Z">
        <w:r>
          <w:rPr>
            <w:rFonts w:ascii="Times New Roman" w:hAnsi="Times New Roman"/>
          </w:rPr>
          <w:delText>,</w:delText>
        </w:r>
      </w:del>
      <w:r>
        <w:rPr>
          <w:rFonts w:ascii="Times New Roman" w:hAnsi="Times New Roman"/>
        </w:rPr>
        <w:t xml:space="preserve"> </w:t>
      </w:r>
      <w:ins w:id="79" w:author="Dominique Caron" w:date="2023-06-09T11:42:00Z">
        <w:r>
          <w:rPr>
            <w:rFonts w:ascii="Times New Roman" w:hAnsi="Times New Roman"/>
          </w:rPr>
          <w:t>(</w:t>
        </w:r>
      </w:ins>
      <w:r>
        <w:rPr>
          <w:rFonts w:ascii="Times New Roman" w:hAnsi="Times New Roman"/>
        </w:rPr>
        <w:t>2022)</w:t>
      </w:r>
      <w:del w:id="80" w:author="Dominique Caron" w:date="2023-06-09T11:56:00Z">
        <w:r>
          <w:rPr>
            <w:rFonts w:ascii="Times New Roman" w:hAnsi="Times New Roman"/>
          </w:rPr>
          <w:delText>,</w:delText>
        </w:r>
      </w:del>
      <w:ins w:id="81" w:author="Dominique Caron" w:date="2023-07-17T11:32:00Z">
        <w:r>
          <w:rPr>
            <w:rFonts w:ascii="Times New Roman" w:hAnsi="Times New Roman"/>
          </w:rPr>
          <w:t xml:space="preserve"> </w:t>
        </w:r>
      </w:ins>
      <w:ins w:id="82" w:author="Dominique Caron" w:date="2023-07-26T12:22:00Z">
        <w:r>
          <w:rPr>
            <w:rFonts w:ascii="Times New Roman" w:hAnsi="Times New Roman"/>
          </w:rPr>
          <w:t>provided an illustration of</w:t>
        </w:r>
      </w:ins>
      <w:ins w:id="83" w:author="Dominique Caron" w:date="2023-06-09T11:56:00Z">
        <w:r>
          <w:rPr>
            <w:rFonts w:ascii="Times New Roman" w:hAnsi="Times New Roman"/>
          </w:rPr>
          <w:t xml:space="preserve"> model transferability, which needs to be tested more rigorously. The authors use a mammal phylogeny to map latent traits extracted from the European mammalian food web to predict its Canadian counterpart</w:t>
        </w:r>
      </w:ins>
      <w:ins w:id="84" w:author="Dominique Caron" w:date="2023-07-26T12:23:00Z">
        <w:r>
          <w:rPr>
            <w:rFonts w:ascii="Times New Roman" w:hAnsi="Times New Roman"/>
          </w:rPr>
          <w:t xml:space="preserve"> and</w:t>
        </w:r>
      </w:ins>
      <w:ins w:id="85" w:author="Dominique Caron" w:date="2023-06-09T11:57:00Z">
        <w:r>
          <w:rPr>
            <w:rFonts w:ascii="Times New Roman" w:hAnsi="Times New Roman"/>
          </w:rPr>
          <w:t xml:space="preserve"> were able to recover 90% of known trophic interactions among Canadian mammals without any prior information on the food web. </w:t>
        </w:r>
      </w:ins>
      <w:del w:id="86" w:author="Dominique Caron" w:date="2023-06-09T11:53:00Z">
        <w:r>
          <w:rPr>
            <w:rFonts w:ascii="Times New Roman" w:hAnsi="Times New Roman"/>
          </w:rPr>
          <w:delText xml:space="preserve"> </w:delText>
        </w:r>
      </w:del>
      <w:ins w:id="87" w:author="Dominique Caron" w:date="2023-07-07T10:17:00Z">
        <w:r>
          <w:rPr>
            <w:rFonts w:ascii="Times New Roman" w:hAnsi="Times New Roman"/>
          </w:rPr>
          <w:t>Europe and Canada share similar bioclimatic conditions and, despite the few species common to both regions, more than half of Canadian mammals have congeneric species in Europe.</w:t>
        </w:r>
      </w:ins>
      <w:ins w:id="88" w:author="Dominique Caron" w:date="2023-07-07T10:18:00Z">
        <w:r>
          <w:rPr>
            <w:rFonts w:ascii="Times New Roman" w:hAnsi="Times New Roman"/>
          </w:rPr>
          <w:t xml:space="preserve"> </w:t>
        </w:r>
      </w:ins>
      <w:ins w:id="89" w:author="Dominique Caron" w:date="2023-07-07T11:40:00Z">
        <w:r>
          <w:rPr>
            <w:rFonts w:ascii="Times New Roman" w:hAnsi="Times New Roman"/>
          </w:rPr>
          <w:t>T</w:t>
        </w:r>
      </w:ins>
      <w:ins w:id="90" w:author="Dominique Caron" w:date="2023-07-10T15:17:00Z">
        <w:r>
          <w:rPr>
            <w:rFonts w:ascii="Times New Roman" w:hAnsi="Times New Roman"/>
          </w:rPr>
          <w:t>hus, t</w:t>
        </w:r>
      </w:ins>
      <w:ins w:id="91" w:author="Dominique Caron" w:date="2023-06-09T12:03:00Z">
        <w:r>
          <w:rPr>
            <w:rFonts w:ascii="Times New Roman" w:hAnsi="Times New Roman"/>
          </w:rPr>
          <w:t>his demonstration of model trans</w:t>
        </w:r>
      </w:ins>
      <w:ins w:id="92" w:author="Dominique Caron" w:date="2023-06-09T12:04:00Z">
        <w:r>
          <w:rPr>
            <w:rFonts w:ascii="Times New Roman" w:hAnsi="Times New Roman"/>
          </w:rPr>
          <w:t>ferability</w:t>
        </w:r>
      </w:ins>
      <w:ins w:id="93" w:author="Dominique Caron" w:date="2023-06-09T12:01:00Z">
        <w:r>
          <w:rPr>
            <w:rFonts w:ascii="Times New Roman" w:hAnsi="Times New Roman"/>
          </w:rPr>
          <w:t xml:space="preserve"> </w:t>
        </w:r>
      </w:ins>
      <w:ins w:id="94" w:author="Dominique Caron" w:date="2023-06-09T12:02:00Z">
        <w:r>
          <w:rPr>
            <w:rFonts w:ascii="Times New Roman" w:hAnsi="Times New Roman"/>
          </w:rPr>
          <w:t>raise</w:t>
        </w:r>
      </w:ins>
      <w:ins w:id="95" w:author="Dominique Caron" w:date="2023-08-07T10:33:00Z">
        <w:r w:rsidR="002D37AA">
          <w:rPr>
            <w:rFonts w:ascii="Times New Roman" w:hAnsi="Times New Roman"/>
          </w:rPr>
          <w:t>s</w:t>
        </w:r>
      </w:ins>
      <w:ins w:id="96" w:author="Dominique Caron" w:date="2023-06-09T12:02:00Z">
        <w:r>
          <w:rPr>
            <w:rFonts w:ascii="Times New Roman" w:hAnsi="Times New Roman"/>
          </w:rPr>
          <w:t xml:space="preserve"> the</w:t>
        </w:r>
      </w:ins>
      <w:ins w:id="97" w:author="Dominique Caron" w:date="2023-06-09T12:03:00Z">
        <w:r>
          <w:rPr>
            <w:rFonts w:ascii="Times New Roman" w:hAnsi="Times New Roman"/>
          </w:rPr>
          <w:t xml:space="preserve"> question</w:t>
        </w:r>
      </w:ins>
      <w:del w:id="98" w:author="Dominique Caron" w:date="2023-06-09T12:04:00Z">
        <w:r>
          <w:rPr>
            <w:rFonts w:ascii="Times New Roman" w:hAnsi="Times New Roman"/>
          </w:rPr>
          <w:delText>it is hard to know</w:delText>
        </w:r>
      </w:del>
      <w:ins w:id="99" w:author="Dominique Caron" w:date="2023-07-26T12:19:00Z">
        <w:r>
          <w:rPr>
            <w:rFonts w:ascii="Times New Roman" w:hAnsi="Times New Roman"/>
          </w:rPr>
          <w:t xml:space="preserve"> o</w:t>
        </w:r>
      </w:ins>
      <w:ins w:id="100" w:author="Dominique Caron" w:date="2023-07-26T12:20:00Z">
        <w:r>
          <w:rPr>
            <w:rFonts w:ascii="Times New Roman" w:hAnsi="Times New Roman"/>
          </w:rPr>
          <w:t>f</w:t>
        </w:r>
      </w:ins>
      <w:r>
        <w:rPr>
          <w:rFonts w:ascii="Times New Roman" w:hAnsi="Times New Roman"/>
        </w:rPr>
        <w:t xml:space="preserve"> how </w:t>
      </w:r>
      <w:ins w:id="101" w:author="Dominique Caron" w:date="2023-07-26T12:20:00Z">
        <w:r>
          <w:rPr>
            <w:rFonts w:ascii="Times New Roman" w:hAnsi="Times New Roman"/>
          </w:rPr>
          <w:t xml:space="preserve">trait-based </w:t>
        </w:r>
      </w:ins>
      <w:r>
        <w:rPr>
          <w:rFonts w:ascii="Times New Roman" w:hAnsi="Times New Roman"/>
        </w:rPr>
        <w:t xml:space="preserve">inferences </w:t>
      </w:r>
      <w:ins w:id="102" w:author="Dominique Caron" w:date="2023-07-26T12:20:00Z">
        <w:r>
          <w:rPr>
            <w:rFonts w:ascii="Times New Roman" w:hAnsi="Times New Roman"/>
          </w:rPr>
          <w:t xml:space="preserve">of trophic interactions </w:t>
        </w:r>
      </w:ins>
      <w:r>
        <w:rPr>
          <w:rFonts w:ascii="Times New Roman" w:hAnsi="Times New Roman"/>
        </w:rPr>
        <w:t>would transfer to more contrasting environments</w:t>
      </w:r>
      <w:ins w:id="103" w:author="Dominique Caron" w:date="2023-07-07T10:18:00Z">
        <w:r>
          <w:rPr>
            <w:rFonts w:ascii="Times New Roman" w:hAnsi="Times New Roman"/>
          </w:rPr>
          <w:t>?</w:t>
        </w:r>
      </w:ins>
      <w:ins w:id="104" w:author="Dominique Caron" w:date="2023-08-01T10:11:00Z">
        <w:r>
          <w:rPr>
            <w:rFonts w:ascii="Times New Roman" w:hAnsi="Times New Roman"/>
          </w:rPr>
          <w:t xml:space="preserve"> Transferability should de</w:t>
        </w:r>
      </w:ins>
      <w:ins w:id="105" w:author="Dominique Caron" w:date="2023-08-01T10:12:00Z">
        <w:r>
          <w:rPr>
            <w:rFonts w:ascii="Times New Roman" w:hAnsi="Times New Roman"/>
          </w:rPr>
          <w:t xml:space="preserve">pend on the similarity of the environment and species composition of the respective food webs </w:t>
        </w:r>
      </w:ins>
      <w:r>
        <w:rPr>
          <w:rFonts w:ascii="Times New Roman" w:hAnsi="Times New Roman"/>
        </w:rPr>
        <w:t>(Gravel et al., 2016)</w:t>
      </w:r>
      <w:ins w:id="106" w:author="Dominique Caron" w:date="2023-08-01T10:12:00Z">
        <w:r>
          <w:t>.</w:t>
        </w:r>
      </w:ins>
      <w:del w:id="107" w:author="Dominique Caron" w:date="2023-07-07T10:18:00Z">
        <w:r>
          <w:rPr>
            <w:rFonts w:ascii="Times New Roman" w:hAnsi="Times New Roman"/>
          </w:rPr>
          <w:delText>.</w:delText>
        </w:r>
      </w:del>
      <w:r>
        <w:rPr>
          <w:rFonts w:ascii="Times New Roman" w:hAnsi="Times New Roman"/>
        </w:rPr>
        <w:t xml:space="preserve"> </w:t>
      </w:r>
      <w:del w:id="108" w:author="Dominique Caron" w:date="2023-07-07T10:17:00Z">
        <w:r>
          <w:rPr>
            <w:rFonts w:ascii="Times New Roman" w:hAnsi="Times New Roman"/>
          </w:rPr>
          <w:delText>Europe and Canada share similar bioclimatic conditions and, despite the few species common to both regions, more than half of Canadian mammals have congeneric species in Europe.</w:delText>
        </w:r>
      </w:del>
      <w:r>
        <w:rPr>
          <w:rFonts w:ascii="Times New Roman" w:hAnsi="Times New Roman"/>
        </w:rPr>
        <w:t xml:space="preserve"> </w:t>
      </w:r>
    </w:p>
    <w:p w14:paraId="2E039206" w14:textId="77777777" w:rsidR="00186BFE" w:rsidRDefault="00186BFE">
      <w:pPr>
        <w:pStyle w:val="BodyText"/>
        <w:rPr>
          <w:ins w:id="109" w:author="Dominique Caron" w:date="2023-06-09T12:04:00Z"/>
          <w:rFonts w:ascii="Times New Roman" w:hAnsi="Times New Roman"/>
        </w:rPr>
      </w:pPr>
    </w:p>
    <w:p w14:paraId="5A05C0A7" w14:textId="77777777" w:rsidR="00186BFE" w:rsidRDefault="00000000">
      <w:pPr>
        <w:pStyle w:val="BodyText"/>
      </w:pPr>
      <w:r>
        <w:rPr>
          <w:rFonts w:ascii="Times New Roman" w:hAnsi="Times New Roman"/>
        </w:rPr>
        <w:t xml:space="preserve">It is also unclear how well trophic interaction models can predict the underlying structure of entire food webs emerging from </w:t>
      </w:r>
      <w:del w:id="110" w:author="Dominique Caron" w:date="2023-07-26T12:25:00Z">
        <w:r>
          <w:rPr>
            <w:rFonts w:ascii="Times New Roman" w:hAnsi="Times New Roman"/>
          </w:rPr>
          <w:delText>individual</w:delText>
        </w:r>
      </w:del>
      <w:ins w:id="111" w:author="Dominique Caron" w:date="2023-07-26T12:25:00Z">
        <w:r>
          <w:rPr>
            <w:rFonts w:ascii="Times New Roman" w:hAnsi="Times New Roman"/>
          </w:rPr>
          <w:t>pairwise</w:t>
        </w:r>
      </w:ins>
      <w:r>
        <w:rPr>
          <w:rFonts w:ascii="Times New Roman" w:hAnsi="Times New Roman"/>
        </w:rPr>
        <w:t xml:space="preserve"> trophic interactions</w:t>
      </w:r>
      <w:ins w:id="112" w:author="Dominique Caron" w:date="2023-07-26T12:30:00Z">
        <w:r>
          <w:rPr>
            <w:rFonts w:ascii="Times New Roman" w:hAnsi="Times New Roman"/>
          </w:rPr>
          <w:t>.</w:t>
        </w:r>
      </w:ins>
      <w:del w:id="113" w:author="Dominique Caron" w:date="2023-07-26T12:30:00Z">
        <w:r>
          <w:rPr>
            <w:rFonts w:ascii="Times New Roman" w:hAnsi="Times New Roman"/>
          </w:rPr>
          <w:delText>.</w:delText>
        </w:r>
      </w:del>
      <w:r>
        <w:rPr>
          <w:rFonts w:ascii="Times New Roman" w:hAnsi="Times New Roman"/>
        </w:rPr>
        <w:t xml:space="preserve"> Food web structure encompasses system-level properties such as connectivity or number of trophic levels, as well as species traits such as number of prey or their position within the food web. </w:t>
      </w:r>
      <w:ins w:id="114" w:author="Dominique Caron" w:date="2023-08-03T13:21:00Z">
        <w:r>
          <w:rPr>
            <w:rFonts w:ascii="Times New Roman" w:hAnsi="Times New Roman"/>
          </w:rPr>
          <w:t xml:space="preserve">These higher-level properties </w:t>
        </w:r>
        <w:r>
          <w:rPr>
            <w:rFonts w:ascii="Times New Roman" w:hAnsi="Times New Roman"/>
          </w:rPr>
          <w:lastRenderedPageBreak/>
          <w:t xml:space="preserve">emerge from the joint effect of trait-matching between interacting partners, the trait distribution of species composing the food web (Gravel et al., 2016), and are influenced by the spatial scale of the network (Galiana et al., 2018). </w:t>
        </w:r>
      </w:ins>
      <w:r>
        <w:rPr>
          <w:rFonts w:ascii="Times New Roman" w:hAnsi="Times New Roman"/>
        </w:rPr>
        <w:t>Most studies are aimed at predicting either the properties of food webs (e.g., Williams and Martinez 2008) or their</w:t>
      </w:r>
      <w:ins w:id="115" w:author="Dominique Caron" w:date="2023-07-26T12:25:00Z">
        <w:r>
          <w:rPr>
            <w:rFonts w:ascii="Times New Roman" w:hAnsi="Times New Roman"/>
          </w:rPr>
          <w:t xml:space="preserve"> pairwise</w:t>
        </w:r>
      </w:ins>
      <w:r>
        <w:rPr>
          <w:rFonts w:ascii="Times New Roman" w:hAnsi="Times New Roman"/>
        </w:rPr>
        <w:t xml:space="preserve"> interactions (e.g., Laigle et al. 2018; Pomeranz et al. 2019). They rarely assess how well predicted interactions can recover food web structure. Despite being able to recover most trophic interactions among European </w:t>
      </w:r>
      <w:proofErr w:type="spellStart"/>
      <w:r>
        <w:rPr>
          <w:rFonts w:ascii="Times New Roman" w:hAnsi="Times New Roman"/>
        </w:rPr>
        <w:t>tetrapods</w:t>
      </w:r>
      <w:proofErr w:type="spellEnd"/>
      <w:r>
        <w:rPr>
          <w:rFonts w:ascii="Times New Roman" w:hAnsi="Times New Roman"/>
        </w:rPr>
        <w:t xml:space="preserve">, Caron et al. (2022) found that food web </w:t>
      </w:r>
      <w:proofErr w:type="spellStart"/>
      <w:r>
        <w:rPr>
          <w:rFonts w:ascii="Times New Roman" w:hAnsi="Times New Roman"/>
        </w:rPr>
        <w:t>connectance</w:t>
      </w:r>
      <w:proofErr w:type="spellEnd"/>
      <w:r>
        <w:rPr>
          <w:rFonts w:ascii="Times New Roman" w:hAnsi="Times New Roman"/>
        </w:rPr>
        <w:t xml:space="preserve"> was systematically overpredicted across Europe by 2-4 times. </w:t>
      </w:r>
      <w:del w:id="116" w:author="Dominique Caron" w:date="2023-08-01T10:14:00Z">
        <w:r>
          <w:rPr>
            <w:rFonts w:ascii="Times New Roman" w:hAnsi="Times New Roman"/>
          </w:rPr>
          <w:delText xml:space="preserve"> </w:delText>
        </w:r>
      </w:del>
      <w:del w:id="117" w:author="Dominique Caron" w:date="2023-06-09T12:07:00Z">
        <w:r>
          <w:rPr>
            <w:rFonts w:ascii="Times New Roman" w:hAnsi="Times New Roman"/>
          </w:rPr>
          <w:delText>However, the authors did not explore how</w:delText>
        </w:r>
      </w:del>
      <w:ins w:id="118" w:author="Dominique Caron" w:date="2023-08-01T10:14:00Z">
        <w:r>
          <w:rPr>
            <w:rFonts w:ascii="Times New Roman" w:hAnsi="Times New Roman"/>
          </w:rPr>
          <w:t xml:space="preserve">This discrepancy could arise from fundamental differences in the scale of ecological processes that constrain food web properties (e.g., the number of feasible interactions) from those that drive pairwise interactions, which is commonly the focus of trophic interaction models (Strydom et al., 2021). However, we are lacking sufficient knowledge on how well trait-matching models predict </w:t>
        </w:r>
      </w:ins>
      <w:r>
        <w:rPr>
          <w:rFonts w:ascii="Times New Roman" w:hAnsi="Times New Roman"/>
        </w:rPr>
        <w:t xml:space="preserve">other food web properties (e.g., maximum trophic level, modularity) or species positions (e.g., trophic level, centrality) </w:t>
      </w:r>
      <w:del w:id="119" w:author="Dominique Caron" w:date="2023-07-10T15:23:00Z">
        <w:r>
          <w:rPr>
            <w:rFonts w:ascii="Times New Roman" w:hAnsi="Times New Roman"/>
          </w:rPr>
          <w:delText>predicted</w:delText>
        </w:r>
      </w:del>
      <w:del w:id="120" w:author="Dominique Caron" w:date="2023-06-09T12:07:00Z">
        <w:r>
          <w:rPr>
            <w:rFonts w:ascii="Times New Roman" w:hAnsi="Times New Roman"/>
          </w:rPr>
          <w:delText xml:space="preserve">were </w:delText>
        </w:r>
      </w:del>
      <w:ins w:id="121" w:author="Dominique Caron" w:date="2023-08-01T10:14:00Z">
        <w:r>
          <w:rPr>
            <w:rFonts w:ascii="Times New Roman" w:hAnsi="Times New Roman"/>
          </w:rPr>
          <w:t>to make generalities</w:t>
        </w:r>
      </w:ins>
      <w:r>
        <w:rPr>
          <w:rFonts w:ascii="Times New Roman" w:hAnsi="Times New Roman"/>
        </w:rPr>
        <w:t>.</w:t>
      </w:r>
    </w:p>
    <w:p w14:paraId="29BCA3A8" w14:textId="77777777" w:rsidR="00186BFE" w:rsidRDefault="00186BFE">
      <w:pPr>
        <w:pStyle w:val="BodyText"/>
        <w:spacing w:after="0"/>
        <w:rPr>
          <w:rFonts w:ascii="Times New Roman" w:hAnsi="Times New Roman"/>
        </w:rPr>
      </w:pPr>
    </w:p>
    <w:p w14:paraId="44DF2777" w14:textId="7022C4B4" w:rsidR="00186BFE" w:rsidRDefault="00000000">
      <w:pPr>
        <w:pStyle w:val="BodyText"/>
      </w:pPr>
      <w:r>
        <w:rPr>
          <w:rFonts w:ascii="Times New Roman" w:hAnsi="Times New Roman"/>
        </w:rPr>
        <w:t xml:space="preserve">Here, we </w:t>
      </w:r>
      <w:del w:id="122" w:author="Dominique Caron" w:date="2023-08-01T10:14:00Z">
        <w:r>
          <w:rPr>
            <w:rFonts w:ascii="Times New Roman" w:hAnsi="Times New Roman"/>
          </w:rPr>
          <w:delText>test</w:delText>
        </w:r>
      </w:del>
      <w:ins w:id="123" w:author="Dominique Caron" w:date="2023-08-01T10:14:00Z">
        <w:r>
          <w:rPr>
            <w:rFonts w:ascii="Times New Roman" w:hAnsi="Times New Roman"/>
          </w:rPr>
          <w:t>ask</w:t>
        </w:r>
      </w:ins>
      <w:r>
        <w:rPr>
          <w:rFonts w:ascii="Times New Roman" w:hAnsi="Times New Roman"/>
        </w:rPr>
        <w:t xml:space="preserve"> whether predictive </w:t>
      </w:r>
      <w:ins w:id="124" w:author="Dominique Caron" w:date="2023-07-26T12:26:00Z">
        <w:r>
          <w:rPr>
            <w:rFonts w:ascii="Times New Roman" w:hAnsi="Times New Roman"/>
          </w:rPr>
          <w:t xml:space="preserve">trait-matching </w:t>
        </w:r>
      </w:ins>
      <w:r>
        <w:rPr>
          <w:rFonts w:ascii="Times New Roman" w:hAnsi="Times New Roman"/>
        </w:rPr>
        <w:t xml:space="preserve">models </w:t>
      </w:r>
      <w:del w:id="125" w:author="Dominique Caron" w:date="2023-05-31T10:57:00Z">
        <w:r>
          <w:rPr>
            <w:rFonts w:ascii="Times New Roman" w:hAnsi="Times New Roman"/>
          </w:rPr>
          <w:delText>calibrated</w:delText>
        </w:r>
      </w:del>
      <w:ins w:id="126" w:author="Dominique Caron" w:date="2023-05-31T10:57:00Z">
        <w:r>
          <w:rPr>
            <w:rFonts w:ascii="Times New Roman" w:hAnsi="Times New Roman"/>
          </w:rPr>
          <w:t>trained</w:t>
        </w:r>
      </w:ins>
      <w:r>
        <w:rPr>
          <w:rFonts w:ascii="Times New Roman" w:hAnsi="Times New Roman"/>
        </w:rPr>
        <w:t xml:space="preserve"> using a network of predator-prey interactions (i.e.</w:t>
      </w:r>
      <w:ins w:id="127" w:author="Dominique Caron" w:date="2023-08-07T10:33:00Z">
        <w:r w:rsidR="002D37AA">
          <w:rPr>
            <w:rFonts w:ascii="Times New Roman" w:hAnsi="Times New Roman"/>
          </w:rPr>
          <w:t>,</w:t>
        </w:r>
      </w:ins>
      <w:r>
        <w:rPr>
          <w:rFonts w:ascii="Times New Roman" w:hAnsi="Times New Roman"/>
        </w:rPr>
        <w:t xml:space="preserve"> a food web) from one geographical region of the world can reliably predict </w:t>
      </w:r>
      <w:ins w:id="128" w:author="Dominique Caron" w:date="2023-07-26T12:26:00Z">
        <w:r>
          <w:rPr>
            <w:rFonts w:ascii="Times New Roman" w:hAnsi="Times New Roman"/>
          </w:rPr>
          <w:t xml:space="preserve">pairwise </w:t>
        </w:r>
      </w:ins>
      <w:r>
        <w:rPr>
          <w:rFonts w:ascii="Times New Roman" w:hAnsi="Times New Roman"/>
        </w:rPr>
        <w:t xml:space="preserve">interactions, species role, and food web structure in other </w:t>
      </w:r>
      <w:del w:id="129" w:author="Dominique Caron" w:date="2023-07-10T15:24:00Z">
        <w:r>
          <w:rPr>
            <w:rFonts w:ascii="Times New Roman" w:hAnsi="Times New Roman"/>
          </w:rPr>
          <w:delText>ecosystems</w:delText>
        </w:r>
      </w:del>
      <w:ins w:id="130" w:author="Dominique Caron" w:date="2023-07-10T15:24:00Z">
        <w:r>
          <w:rPr>
            <w:rFonts w:ascii="Times New Roman" w:hAnsi="Times New Roman"/>
          </w:rPr>
          <w:t>regions</w:t>
        </w:r>
      </w:ins>
      <w:del w:id="131" w:author="Dominique Caron" w:date="2023-07-10T15:24:00Z">
        <w:r>
          <w:rPr>
            <w:rFonts w:ascii="Times New Roman" w:hAnsi="Times New Roman"/>
          </w:rPr>
          <w:delText xml:space="preserve"> across the world</w:delText>
        </w:r>
      </w:del>
      <w:r>
        <w:rPr>
          <w:rFonts w:ascii="Times New Roman" w:hAnsi="Times New Roman"/>
        </w:rPr>
        <w:t xml:space="preserve">. </w:t>
      </w:r>
      <w:del w:id="132" w:author="Dominique Caron" w:date="2023-07-26T12:26:00Z">
        <w:r>
          <w:rPr>
            <w:rFonts w:ascii="Times New Roman" w:hAnsi="Times New Roman"/>
          </w:rPr>
          <w:delText>Using</w:delText>
        </w:r>
      </w:del>
      <w:ins w:id="133" w:author="Dominique Caron" w:date="2023-07-26T12:26:00Z">
        <w:r>
          <w:rPr>
            <w:rFonts w:ascii="Times New Roman" w:hAnsi="Times New Roman"/>
          </w:rPr>
          <w:t>We use</w:t>
        </w:r>
      </w:ins>
      <w:r>
        <w:rPr>
          <w:rFonts w:ascii="Times New Roman" w:hAnsi="Times New Roman"/>
        </w:rPr>
        <w:t xml:space="preserve"> terrestrial vertebrate food webs from Europe, the Pyrenees, Northern Québec and Labrador, and the Serengeti, </w:t>
      </w:r>
      <w:del w:id="134" w:author="Dominique Caron" w:date="2023-07-26T12:26:00Z">
        <w:r>
          <w:rPr>
            <w:rFonts w:ascii="Times New Roman" w:hAnsi="Times New Roman"/>
          </w:rPr>
          <w:delText>we develop</w:delText>
        </w:r>
      </w:del>
      <w:ins w:id="135" w:author="Dominique Caron" w:date="2023-07-26T12:26:00Z">
        <w:r>
          <w:rPr>
            <w:rFonts w:ascii="Times New Roman" w:hAnsi="Times New Roman"/>
          </w:rPr>
          <w:t>to fit</w:t>
        </w:r>
      </w:ins>
      <w:r>
        <w:rPr>
          <w:rFonts w:ascii="Times New Roman" w:hAnsi="Times New Roman"/>
        </w:rPr>
        <w:t xml:space="preserve"> trait-based Bayesian hierarchical models</w:t>
      </w:r>
      <w:del w:id="136" w:author="Dominique Caron" w:date="2023-07-26T12:27:00Z">
        <w:r>
          <w:rPr>
            <w:rFonts w:ascii="Times New Roman" w:hAnsi="Times New Roman"/>
          </w:rPr>
          <w:delText xml:space="preserve"> to study prediction efficiency of species interactions and food web properties</w:delText>
        </w:r>
      </w:del>
      <w:r>
        <w:rPr>
          <w:rFonts w:ascii="Times New Roman" w:hAnsi="Times New Roman"/>
        </w:rPr>
        <w:t xml:space="preserve"> </w:t>
      </w:r>
      <w:ins w:id="137" w:author="Dominique Caron" w:date="2023-07-26T12:27:00Z">
        <w:r>
          <w:rPr>
            <w:rFonts w:ascii="Times New Roman" w:hAnsi="Times New Roman"/>
          </w:rPr>
          <w:t xml:space="preserve">to study transferability </w:t>
        </w:r>
      </w:ins>
      <w:r>
        <w:rPr>
          <w:rFonts w:ascii="Times New Roman" w:hAnsi="Times New Roman"/>
        </w:rPr>
        <w:t>across regions. We aim to (1) identify the factors (i.e., geographic, environmental, functional, or phylogenetic distances)</w:t>
      </w:r>
      <w:del w:id="138" w:author="Dominique Caron" w:date="2023-07-26T12:32:00Z">
        <w:r>
          <w:rPr>
            <w:rFonts w:ascii="Times New Roman" w:hAnsi="Times New Roman"/>
          </w:rPr>
          <w:delText xml:space="preserve"> influencing the transferability of models</w:delText>
        </w:r>
      </w:del>
      <w:ins w:id="139" w:author="Dominique Caron" w:date="2023-07-26T12:32:00Z">
        <w:r>
          <w:rPr>
            <w:rFonts w:ascii="Times New Roman" w:hAnsi="Times New Roman"/>
          </w:rPr>
          <w:t xml:space="preserve"> influencing the generality of trait-matching models of pairwise interactions</w:t>
        </w:r>
      </w:ins>
      <w:r>
        <w:rPr>
          <w:rFonts w:ascii="Times New Roman" w:hAnsi="Times New Roman"/>
        </w:rPr>
        <w:t xml:space="preserve"> across </w:t>
      </w:r>
      <w:del w:id="140" w:author="Dominique Caron" w:date="2023-07-11T15:19:00Z">
        <w:r>
          <w:rPr>
            <w:rFonts w:ascii="Times New Roman" w:hAnsi="Times New Roman"/>
          </w:rPr>
          <w:delText xml:space="preserve">ecosystems and </w:delText>
        </w:r>
      </w:del>
      <w:r>
        <w:rPr>
          <w:rFonts w:ascii="Times New Roman" w:hAnsi="Times New Roman"/>
        </w:rPr>
        <w:t>geographical regions, (2) predict trophic roles</w:t>
      </w:r>
      <w:ins w:id="141" w:author="Dominique Caron" w:date="2023-08-01T10:14:00Z">
        <w:r>
          <w:rPr>
            <w:rFonts w:ascii="Times New Roman" w:hAnsi="Times New Roman"/>
          </w:rPr>
          <w:t xml:space="preserve"> (e.g., </w:t>
        </w:r>
      </w:ins>
      <w:ins w:id="142" w:author="Dominique Caron" w:date="2023-08-01T10:15:00Z">
        <w:r>
          <w:rPr>
            <w:rFonts w:ascii="Times New Roman" w:hAnsi="Times New Roman"/>
          </w:rPr>
          <w:t>centrality)</w:t>
        </w:r>
      </w:ins>
      <w:r>
        <w:rPr>
          <w:rFonts w:ascii="Times New Roman" w:hAnsi="Times New Roman"/>
        </w:rPr>
        <w:t xml:space="preserve"> across species and (3) </w:t>
      </w:r>
      <w:del w:id="143" w:author="Dominique Caron" w:date="2023-08-01T10:16:00Z">
        <w:r>
          <w:rPr>
            <w:rFonts w:ascii="Times New Roman" w:hAnsi="Times New Roman"/>
          </w:rPr>
          <w:delText>quantify the predicted food web properties.</w:delText>
        </w:r>
      </w:del>
      <w:ins w:id="144" w:author="Dominique Caron" w:date="2023-08-01T10:16:00Z">
        <w:r>
          <w:rPr>
            <w:rFonts w:ascii="Times New Roman" w:hAnsi="Times New Roman"/>
          </w:rPr>
          <w:t>test how well food web properties derived from models match empirical estimates.</w:t>
        </w:r>
      </w:ins>
      <w:ins w:id="145" w:author="Dominique Caron" w:date="2023-08-01T10:19:00Z">
        <w:r>
          <w:rPr>
            <w:rFonts w:ascii="Times New Roman" w:hAnsi="Times New Roman"/>
          </w:rPr>
          <w:t xml:space="preserve"> </w:t>
        </w:r>
      </w:ins>
      <w:ins w:id="146" w:author="Dominique Caron" w:date="2023-06-12T11:16:00Z">
        <w:r>
          <w:rPr>
            <w:rFonts w:ascii="Times New Roman" w:hAnsi="Times New Roman"/>
          </w:rPr>
          <w:t xml:space="preserve">First, </w:t>
        </w:r>
      </w:ins>
      <w:del w:id="147" w:author="Dominique Caron" w:date="2023-06-12T11:16:00Z">
        <w:r>
          <w:rPr>
            <w:rFonts w:ascii="Times New Roman" w:hAnsi="Times New Roman"/>
          </w:rPr>
          <w:delText>W</w:delText>
        </w:r>
      </w:del>
      <w:ins w:id="148" w:author="Dominique Caron" w:date="2023-06-12T11:16:00Z">
        <w:r>
          <w:rPr>
            <w:rFonts w:ascii="Times New Roman" w:hAnsi="Times New Roman"/>
          </w:rPr>
          <w:t>w</w:t>
        </w:r>
      </w:ins>
      <w:r>
        <w:rPr>
          <w:rFonts w:ascii="Times New Roman" w:hAnsi="Times New Roman"/>
        </w:rPr>
        <w:t xml:space="preserve">e expect more </w:t>
      </w:r>
      <w:ins w:id="149" w:author="Dominique Caron" w:date="2023-08-01T10:16:00Z">
        <w:r>
          <w:rPr>
            <w:rFonts w:ascii="Times New Roman" w:hAnsi="Times New Roman"/>
          </w:rPr>
          <w:lastRenderedPageBreak/>
          <w:t xml:space="preserve">functionally </w:t>
        </w:r>
      </w:ins>
      <w:r>
        <w:rPr>
          <w:rFonts w:ascii="Times New Roman" w:hAnsi="Times New Roman"/>
        </w:rPr>
        <w:t>similar food webs will yield better transferability</w:t>
      </w:r>
      <w:del w:id="150" w:author="Dominique Caron" w:date="2023-08-04T10:42:00Z">
        <w:r>
          <w:rPr>
            <w:rFonts w:ascii="Times New Roman" w:hAnsi="Times New Roman"/>
          </w:rPr>
          <w:delText xml:space="preserve"> </w:delText>
        </w:r>
      </w:del>
      <w:ins w:id="151" w:author="Dominique Caron" w:date="2023-06-12T11:18:00Z">
        <w:r>
          <w:rPr>
            <w:rFonts w:ascii="Times New Roman" w:hAnsi="Times New Roman"/>
          </w:rPr>
          <w:t xml:space="preserve">. </w:t>
        </w:r>
      </w:ins>
      <w:del w:id="152" w:author="Dominique Caron" w:date="2023-06-12T11:18:00Z">
        <w:r>
          <w:rPr>
            <w:rFonts w:ascii="Times New Roman" w:hAnsi="Times New Roman"/>
          </w:rPr>
          <w:delText>and, b</w:delText>
        </w:r>
      </w:del>
      <w:ins w:id="153" w:author="Dominique Caron" w:date="2023-06-12T11:19:00Z">
        <w:r>
          <w:rPr>
            <w:rFonts w:ascii="Times New Roman" w:hAnsi="Times New Roman"/>
          </w:rPr>
          <w:t>Second,</w:t>
        </w:r>
      </w:ins>
      <w:ins w:id="154" w:author="Dominique Caron" w:date="2023-08-01T10:18:00Z">
        <w:r>
          <w:rPr>
            <w:rFonts w:ascii="Times New Roman" w:hAnsi="Times New Roman"/>
          </w:rPr>
          <w:t xml:space="preserve"> given the models focus on pairwise interactions and based on previous results,</w:t>
        </w:r>
      </w:ins>
      <w:del w:id="155" w:author="Dominique Caron" w:date="2023-06-12T11:23:00Z">
        <w:r>
          <w:rPr>
            <w:rFonts w:ascii="Times New Roman" w:hAnsi="Times New Roman"/>
          </w:rPr>
          <w:delText>ased on previous results</w:delText>
        </w:r>
      </w:del>
      <w:del w:id="156" w:author="Dominique Caron" w:date="2023-08-03T13:31:00Z">
        <w:r>
          <w:rPr>
            <w:rFonts w:ascii="Times New Roman" w:hAnsi="Times New Roman"/>
          </w:rPr>
          <w:delText>,</w:delText>
        </w:r>
      </w:del>
      <w:r>
        <w:rPr>
          <w:rFonts w:ascii="Times New Roman" w:hAnsi="Times New Roman"/>
        </w:rPr>
        <w:t xml:space="preserve"> </w:t>
      </w:r>
      <w:ins w:id="157" w:author="Dominique Caron" w:date="2023-06-12T11:19:00Z">
        <w:r>
          <w:rPr>
            <w:rFonts w:ascii="Times New Roman" w:hAnsi="Times New Roman"/>
          </w:rPr>
          <w:t xml:space="preserve">we </w:t>
        </w:r>
      </w:ins>
      <w:r>
        <w:rPr>
          <w:rFonts w:ascii="Times New Roman" w:hAnsi="Times New Roman"/>
        </w:rPr>
        <w:t xml:space="preserve">expect the prediction of pairwise interactions to be </w:t>
      </w:r>
      <w:del w:id="158" w:author="Dominique Caron" w:date="2023-07-26T12:27:00Z">
        <w:r>
          <w:rPr>
            <w:rFonts w:ascii="Times New Roman" w:hAnsi="Times New Roman"/>
          </w:rPr>
          <w:delText>superior</w:delText>
        </w:r>
      </w:del>
      <w:ins w:id="159" w:author="Dominique Caron" w:date="2023-07-26T12:27:00Z">
        <w:r>
          <w:rPr>
            <w:rFonts w:ascii="Times New Roman" w:hAnsi="Times New Roman"/>
          </w:rPr>
          <w:t>better</w:t>
        </w:r>
      </w:ins>
      <w:r>
        <w:rPr>
          <w:rFonts w:ascii="Times New Roman" w:hAnsi="Times New Roman"/>
        </w:rPr>
        <w:t xml:space="preserve"> t</w:t>
      </w:r>
      <w:del w:id="160" w:author="Dominique Caron" w:date="2023-08-01T10:18:00Z">
        <w:r>
          <w:rPr>
            <w:rFonts w:ascii="Times New Roman" w:hAnsi="Times New Roman"/>
          </w:rPr>
          <w:delText>o</w:delText>
        </w:r>
      </w:del>
      <w:ins w:id="161" w:author="Dominique Caron" w:date="2023-08-01T10:18:00Z">
        <w:r>
          <w:rPr>
            <w:rFonts w:ascii="Times New Roman" w:hAnsi="Times New Roman"/>
          </w:rPr>
          <w:t>han</w:t>
        </w:r>
      </w:ins>
      <w:r>
        <w:rPr>
          <w:rFonts w:ascii="Times New Roman" w:hAnsi="Times New Roman"/>
        </w:rPr>
        <w:t xml:space="preserve"> that of food web properties</w:t>
      </w:r>
      <w:ins w:id="162" w:author="Dominique Caron" w:date="2023-06-12T11:23:00Z">
        <w:r>
          <w:rPr>
            <w:rFonts w:ascii="Times New Roman" w:hAnsi="Times New Roman"/>
          </w:rPr>
          <w:t>.</w:t>
        </w:r>
      </w:ins>
    </w:p>
    <w:p w14:paraId="3FF9EC5A" w14:textId="77777777" w:rsidR="00186BFE" w:rsidRDefault="00186BFE">
      <w:pPr>
        <w:pStyle w:val="BodyText"/>
        <w:spacing w:after="0"/>
        <w:rPr>
          <w:rFonts w:ascii="Times New Roman" w:hAnsi="Times New Roman"/>
        </w:rPr>
      </w:pPr>
    </w:p>
    <w:p w14:paraId="71ED16A7" w14:textId="77777777" w:rsidR="00186BFE" w:rsidRDefault="00000000">
      <w:pPr>
        <w:pStyle w:val="BodyText"/>
        <w:spacing w:after="0"/>
        <w:rPr>
          <w:rFonts w:ascii="Times New Roman" w:hAnsi="Times New Roman"/>
          <w:b/>
          <w:bCs/>
        </w:rPr>
      </w:pPr>
      <w:r>
        <w:rPr>
          <w:rFonts w:ascii="Times New Roman" w:hAnsi="Times New Roman"/>
          <w:b/>
          <w:bCs/>
        </w:rPr>
        <w:t>Methods</w:t>
      </w:r>
    </w:p>
    <w:p w14:paraId="2F8AFC54" w14:textId="77777777" w:rsidR="00186BFE" w:rsidRDefault="00000000">
      <w:pPr>
        <w:pStyle w:val="BodyText"/>
        <w:spacing w:after="0"/>
        <w:rPr>
          <w:rFonts w:ascii="Times New Roman" w:hAnsi="Times New Roman"/>
          <w:i/>
          <w:iCs/>
        </w:rPr>
      </w:pPr>
      <w:r>
        <w:rPr>
          <w:rFonts w:ascii="Times New Roman" w:hAnsi="Times New Roman"/>
          <w:i/>
          <w:iCs/>
        </w:rPr>
        <w:t>Food web data</w:t>
      </w:r>
    </w:p>
    <w:p w14:paraId="01FEFF81" w14:textId="77777777" w:rsidR="00186BFE" w:rsidRDefault="00000000">
      <w:pPr>
        <w:pStyle w:val="BodyText"/>
        <w:spacing w:after="0"/>
      </w:pPr>
      <w:r>
        <w:rPr>
          <w:rFonts w:ascii="Times New Roman" w:hAnsi="Times New Roman"/>
        </w:rPr>
        <w:t xml:space="preserve">We extracted predator-prey interactions among terrestrial vertebrates (mammals, birds, </w:t>
      </w:r>
      <w:proofErr w:type="gramStart"/>
      <w:r>
        <w:rPr>
          <w:rFonts w:ascii="Times New Roman" w:hAnsi="Times New Roman"/>
        </w:rPr>
        <w:t>amphibians</w:t>
      </w:r>
      <w:proofErr w:type="gramEnd"/>
      <w:r>
        <w:rPr>
          <w:rFonts w:ascii="Times New Roman" w:hAnsi="Times New Roman"/>
        </w:rPr>
        <w:t xml:space="preserve"> and reptiles) from four well-resolved food webs (Table 1, Figure 1): the European food web</w:t>
      </w:r>
      <w:del w:id="163" w:author="Dominique Caron" w:date="2023-07-26T12:32:00Z">
        <w:r>
          <w:rPr>
            <w:rFonts w:ascii="Times New Roman" w:hAnsi="Times New Roman"/>
          </w:rPr>
          <w:delText>s</w:delText>
        </w:r>
      </w:del>
      <w:r>
        <w:rPr>
          <w:rFonts w:ascii="Times New Roman" w:hAnsi="Times New Roman"/>
        </w:rPr>
        <w:t xml:space="preserve"> of </w:t>
      </w:r>
      <w:proofErr w:type="spellStart"/>
      <w:r>
        <w:rPr>
          <w:rFonts w:ascii="Times New Roman" w:hAnsi="Times New Roman"/>
        </w:rPr>
        <w:t>tetrapods</w:t>
      </w:r>
      <w:proofErr w:type="spellEnd"/>
      <w:r>
        <w:rPr>
          <w:rFonts w:ascii="Times New Roman" w:hAnsi="Times New Roman"/>
        </w:rPr>
        <w:t xml:space="preserve"> (Maiorano et al., 2020), the Pyrenees vertebrate food web</w:t>
      </w:r>
      <w:del w:id="164" w:author="Dominique Caron" w:date="2023-07-26T12:32:00Z">
        <w:r>
          <w:rPr>
            <w:rFonts w:ascii="Times New Roman" w:hAnsi="Times New Roman"/>
          </w:rPr>
          <w:delText>s</w:delText>
        </w:r>
      </w:del>
      <w:r>
        <w:rPr>
          <w:rFonts w:ascii="Times New Roman" w:hAnsi="Times New Roman"/>
        </w:rPr>
        <w:t xml:space="preserve"> (</w:t>
      </w:r>
      <w:proofErr w:type="spellStart"/>
      <w:r>
        <w:rPr>
          <w:rFonts w:ascii="Times New Roman" w:hAnsi="Times New Roman"/>
        </w:rPr>
        <w:t>Lurgi</w:t>
      </w:r>
      <w:proofErr w:type="spellEnd"/>
      <w:r>
        <w:rPr>
          <w:rFonts w:ascii="Times New Roman" w:hAnsi="Times New Roman"/>
        </w:rPr>
        <w:t xml:space="preserve"> et al., 2012), the Northern Québec and Labrador food web (Berteaux et al., 2018), and the Serengeti food web (de Visser et al., 2011). All four food webs </w:t>
      </w:r>
      <w:del w:id="165" w:author="Dominique Caron" w:date="2023-07-26T12:33:00Z">
        <w:r>
          <w:rPr>
            <w:rFonts w:ascii="Times New Roman" w:hAnsi="Times New Roman"/>
          </w:rPr>
          <w:delText>are</w:delText>
        </w:r>
      </w:del>
      <w:ins w:id="166" w:author="Dominique Caron" w:date="2023-07-26T12:33:00Z">
        <w:r>
          <w:rPr>
            <w:rFonts w:ascii="Times New Roman" w:hAnsi="Times New Roman"/>
          </w:rPr>
          <w:t>were</w:t>
        </w:r>
      </w:ins>
      <w:r>
        <w:rPr>
          <w:rFonts w:ascii="Times New Roman" w:hAnsi="Times New Roman"/>
        </w:rPr>
        <w:t xml:space="preserve"> compiled from literature review and completed by expert knowledge. The four food webs document the predator-prey interactions </w:t>
      </w:r>
      <w:del w:id="167" w:author="Dominique Caron" w:date="2023-06-19T13:33:00Z">
        <w:r>
          <w:rPr>
            <w:rFonts w:ascii="Times New Roman" w:hAnsi="Times New Roman"/>
          </w:rPr>
          <w:delText xml:space="preserve">(i.e., the predator could feed on the prey species) </w:delText>
        </w:r>
      </w:del>
      <w:r>
        <w:rPr>
          <w:rFonts w:ascii="Times New Roman" w:hAnsi="Times New Roman"/>
        </w:rPr>
        <w:t>between all</w:t>
      </w:r>
      <w:ins w:id="168" w:author="Dominique Caron" w:date="2023-06-12T11:39:00Z">
        <w:r>
          <w:rPr>
            <w:rFonts w:ascii="Times New Roman" w:hAnsi="Times New Roman"/>
          </w:rPr>
          <w:t xml:space="preserve"> known</w:t>
        </w:r>
      </w:ins>
      <w:r>
        <w:rPr>
          <w:rFonts w:ascii="Times New Roman" w:hAnsi="Times New Roman"/>
        </w:rPr>
        <w:t xml:space="preserve"> terrestrial vertebrates</w:t>
      </w:r>
      <w:ins w:id="169" w:author="Dominique Caron" w:date="2023-06-12T11:39:00Z">
        <w:r>
          <w:rPr>
            <w:rFonts w:ascii="Times New Roman" w:hAnsi="Times New Roman"/>
          </w:rPr>
          <w:t xml:space="preserve"> in their respective </w:t>
        </w:r>
      </w:ins>
      <w:ins w:id="170" w:author="Dominique Caron" w:date="2023-07-26T12:33:00Z">
        <w:r>
          <w:rPr>
            <w:rFonts w:ascii="Times New Roman" w:hAnsi="Times New Roman"/>
          </w:rPr>
          <w:t>geographical region</w:t>
        </w:r>
      </w:ins>
      <w:r>
        <w:rPr>
          <w:rFonts w:ascii="Times New Roman" w:hAnsi="Times New Roman"/>
        </w:rPr>
        <w:t xml:space="preserve">. Trophic interaction is </w:t>
      </w:r>
      <w:ins w:id="171" w:author="Dominique Caron" w:date="2023-07-26T12:33:00Z">
        <w:r>
          <w:rPr>
            <w:rFonts w:ascii="Times New Roman" w:hAnsi="Times New Roman"/>
          </w:rPr>
          <w:t xml:space="preserve">defined as </w:t>
        </w:r>
      </w:ins>
      <w:r>
        <w:rPr>
          <w:rFonts w:ascii="Times New Roman" w:hAnsi="Times New Roman"/>
        </w:rPr>
        <w:t xml:space="preserve">a binary variable where 0 </w:t>
      </w:r>
      <w:del w:id="172" w:author="Dominique Caron" w:date="2023-07-26T12:33:00Z">
        <w:r>
          <w:rPr>
            <w:rFonts w:ascii="Times New Roman" w:hAnsi="Times New Roman"/>
          </w:rPr>
          <w:delText>defines</w:delText>
        </w:r>
      </w:del>
      <w:ins w:id="173" w:author="Dominique Caron" w:date="2023-07-26T12:33:00Z">
        <w:r>
          <w:rPr>
            <w:rFonts w:ascii="Times New Roman" w:hAnsi="Times New Roman"/>
          </w:rPr>
          <w:t>represents</w:t>
        </w:r>
      </w:ins>
      <w:r>
        <w:rPr>
          <w:rFonts w:ascii="Times New Roman" w:hAnsi="Times New Roman"/>
        </w:rPr>
        <w:t xml:space="preserve"> the absence </w:t>
      </w:r>
      <w:del w:id="174" w:author="Dominique Caron" w:date="2023-07-26T12:33:00Z">
        <w:r>
          <w:rPr>
            <w:rFonts w:ascii="Times New Roman" w:hAnsi="Times New Roman"/>
          </w:rPr>
          <w:delText xml:space="preserve">of predator-prey interaction </w:delText>
        </w:r>
      </w:del>
      <w:r>
        <w:rPr>
          <w:rFonts w:ascii="Times New Roman" w:hAnsi="Times New Roman"/>
        </w:rPr>
        <w:t>and 1 the presence of</w:t>
      </w:r>
      <w:ins w:id="175" w:author="Dominique Caron" w:date="2023-07-26T12:34:00Z">
        <w:r>
          <w:rPr>
            <w:rFonts w:ascii="Times New Roman" w:hAnsi="Times New Roman"/>
          </w:rPr>
          <w:t xml:space="preserve"> a</w:t>
        </w:r>
      </w:ins>
      <w:r>
        <w:rPr>
          <w:rFonts w:ascii="Times New Roman" w:hAnsi="Times New Roman"/>
        </w:rPr>
        <w:t xml:space="preserve"> predator-prey interaction between two species.</w:t>
      </w:r>
      <w:ins w:id="176" w:author="Dominique Caron" w:date="2023-06-19T13:32:00Z">
        <w:r>
          <w:rPr>
            <w:rFonts w:ascii="Times New Roman" w:hAnsi="Times New Roman"/>
          </w:rPr>
          <w:t xml:space="preserve"> Since all food webs </w:t>
        </w:r>
      </w:ins>
      <w:ins w:id="177" w:author="Dominique Caron" w:date="2023-06-19T13:38:00Z">
        <w:r>
          <w:rPr>
            <w:rFonts w:ascii="Times New Roman" w:hAnsi="Times New Roman"/>
          </w:rPr>
          <w:t>document</w:t>
        </w:r>
      </w:ins>
      <w:ins w:id="178" w:author="Dominique Caron" w:date="2023-06-19T13:33:00Z">
        <w:r>
          <w:rPr>
            <w:rFonts w:ascii="Times New Roman" w:hAnsi="Times New Roman"/>
          </w:rPr>
          <w:t xml:space="preserve"> </w:t>
        </w:r>
        <w:r>
          <w:rPr>
            <w:rFonts w:ascii="Times New Roman" w:hAnsi="Times New Roman"/>
            <w:i/>
            <w:iCs/>
          </w:rPr>
          <w:t xml:space="preserve">potential </w:t>
        </w:r>
        <w:r>
          <w:rPr>
            <w:rFonts w:ascii="Times New Roman" w:hAnsi="Times New Roman"/>
          </w:rPr>
          <w:t>interactions</w:t>
        </w:r>
        <w:r>
          <w:rPr>
            <w:rFonts w:ascii="Times New Roman" w:hAnsi="Times New Roman"/>
            <w:i/>
            <w:iCs/>
          </w:rPr>
          <w:t xml:space="preserve"> </w:t>
        </w:r>
        <w:r>
          <w:rPr>
            <w:rFonts w:ascii="Times New Roman" w:hAnsi="Times New Roman"/>
          </w:rPr>
          <w:t xml:space="preserve">(i.e., the predator could feed on the prey species), and </w:t>
        </w:r>
      </w:ins>
      <w:ins w:id="179" w:author="Dominique Caron" w:date="2023-06-19T13:34:00Z">
        <w:r>
          <w:rPr>
            <w:rFonts w:ascii="Times New Roman" w:hAnsi="Times New Roman"/>
          </w:rPr>
          <w:t>use expert knowledge to define these trophic relations, we assume that they are less sensitive to incomplete sampling than observation-based food webs (i.e., interactions and non-interactions are similarly uncertain).</w:t>
        </w:r>
      </w:ins>
      <w:r>
        <w:rPr>
          <w:rFonts w:ascii="Times New Roman" w:hAnsi="Times New Roman"/>
        </w:rPr>
        <w:t xml:space="preserve"> </w:t>
      </w:r>
      <w:del w:id="180" w:author="Dominique Caron" w:date="2023-07-26T12:35:00Z">
        <w:r>
          <w:rPr>
            <w:rFonts w:ascii="Times New Roman" w:hAnsi="Times New Roman"/>
          </w:rPr>
          <w:delText>The n</w:delText>
        </w:r>
      </w:del>
      <w:ins w:id="181" w:author="Dominique Caron" w:date="2023-07-26T12:35:00Z">
        <w:r>
          <w:rPr>
            <w:rFonts w:ascii="Times New Roman" w:hAnsi="Times New Roman"/>
          </w:rPr>
          <w:t>N</w:t>
        </w:r>
      </w:ins>
      <w:r>
        <w:rPr>
          <w:rFonts w:ascii="Times New Roman" w:hAnsi="Times New Roman"/>
        </w:rPr>
        <w:t xml:space="preserve">odes in the original Serengeti food web </w:t>
      </w:r>
      <w:del w:id="182" w:author="Dominique Caron" w:date="2023-07-26T12:35:00Z">
        <w:r>
          <w:rPr>
            <w:rFonts w:ascii="Times New Roman" w:hAnsi="Times New Roman"/>
          </w:rPr>
          <w:delText>are</w:delText>
        </w:r>
      </w:del>
      <w:ins w:id="183" w:author="Dominique Caron" w:date="2023-07-26T12:35:00Z">
        <w:r>
          <w:rPr>
            <w:rFonts w:ascii="Times New Roman" w:hAnsi="Times New Roman"/>
          </w:rPr>
          <w:t>represent</w:t>
        </w:r>
      </w:ins>
      <w:r>
        <w:rPr>
          <w:rFonts w:ascii="Times New Roman" w:hAnsi="Times New Roman"/>
        </w:rPr>
        <w:t xml:space="preserve"> trophic groups including one or more vertebrate species. In this study, we assumed that species within a trophic group share the same predator and prey species.</w:t>
      </w:r>
      <w:ins w:id="184" w:author="Dominique Caron" w:date="2023-06-19T13:35:00Z">
        <w:r>
          <w:rPr>
            <w:rFonts w:ascii="Times New Roman" w:hAnsi="Times New Roman"/>
          </w:rPr>
          <w:t xml:space="preserve"> Thus, we can expect more false positives (i.e., non-interactions documented as interactions) </w:t>
        </w:r>
      </w:ins>
      <w:ins w:id="185" w:author="Dominique Caron" w:date="2023-06-19T13:36:00Z">
        <w:r>
          <w:rPr>
            <w:rFonts w:ascii="Times New Roman" w:hAnsi="Times New Roman"/>
          </w:rPr>
          <w:t>in the Serengeti than in the other three food webs.</w:t>
        </w:r>
      </w:ins>
      <w:r>
        <w:rPr>
          <w:rFonts w:ascii="Times New Roman" w:hAnsi="Times New Roman"/>
        </w:rPr>
        <w:t xml:space="preserve"> </w:t>
      </w:r>
      <w:del w:id="186" w:author="Dominique Caron" w:date="2023-07-26T12:35:00Z">
        <w:r>
          <w:rPr>
            <w:rFonts w:ascii="Times New Roman" w:hAnsi="Times New Roman"/>
          </w:rPr>
          <w:delText>We describe each f</w:delText>
        </w:r>
      </w:del>
      <w:ins w:id="187" w:author="Dominique Caron" w:date="2023-07-26T12:35:00Z">
        <w:r>
          <w:rPr>
            <w:rFonts w:ascii="Times New Roman" w:hAnsi="Times New Roman"/>
          </w:rPr>
          <w:t>F</w:t>
        </w:r>
      </w:ins>
      <w:r>
        <w:rPr>
          <w:rFonts w:ascii="Times New Roman" w:hAnsi="Times New Roman"/>
        </w:rPr>
        <w:t>ood web</w:t>
      </w:r>
      <w:ins w:id="188" w:author="Dominique Caron" w:date="2023-07-26T12:35:00Z">
        <w:r>
          <w:rPr>
            <w:rFonts w:ascii="Times New Roman" w:hAnsi="Times New Roman"/>
          </w:rPr>
          <w:t>s are fully described</w:t>
        </w:r>
      </w:ins>
      <w:r>
        <w:rPr>
          <w:rFonts w:ascii="Times New Roman" w:hAnsi="Times New Roman"/>
        </w:rPr>
        <w:t xml:space="preserve"> in Appendix S1.</w:t>
      </w:r>
    </w:p>
    <w:p w14:paraId="2E9CBB4D" w14:textId="77777777" w:rsidR="00186BFE" w:rsidRDefault="00186BFE">
      <w:pPr>
        <w:pStyle w:val="BodyText"/>
        <w:spacing w:after="0"/>
        <w:rPr>
          <w:rFonts w:ascii="Times New Roman" w:hAnsi="Times New Roman"/>
        </w:rPr>
      </w:pPr>
    </w:p>
    <w:p w14:paraId="4DCA3EBC" w14:textId="77777777" w:rsidR="00186BFE" w:rsidRDefault="00000000">
      <w:pPr>
        <w:pStyle w:val="BodyText"/>
        <w:spacing w:after="0"/>
        <w:rPr>
          <w:rFonts w:ascii="Times New Roman" w:hAnsi="Times New Roman"/>
        </w:rPr>
      </w:pPr>
      <w:r>
        <w:rPr>
          <w:rFonts w:ascii="Times New Roman" w:hAnsi="Times New Roman"/>
        </w:rPr>
        <w:t>The species composition of the four food webs are different (Table 1). There are no amphibians or reptiles in Northern Québec and Labrador</w:t>
      </w:r>
      <w:del w:id="189" w:author="Dominique Caron" w:date="2023-07-26T12:37:00Z">
        <w:r>
          <w:rPr>
            <w:rFonts w:ascii="Times New Roman" w:hAnsi="Times New Roman"/>
          </w:rPr>
          <w:delText>,</w:delText>
        </w:r>
      </w:del>
      <w:ins w:id="190" w:author="Dominique Caron" w:date="2023-07-26T12:37:00Z">
        <w:r>
          <w:rPr>
            <w:rFonts w:ascii="Times New Roman" w:hAnsi="Times New Roman"/>
          </w:rPr>
          <w:t>;</w:t>
        </w:r>
      </w:ins>
      <w:r>
        <w:rPr>
          <w:rFonts w:ascii="Times New Roman" w:hAnsi="Times New Roman"/>
        </w:rPr>
        <w:t xml:space="preserve"> the Pyrenees food web is dominated by birds (67%) and mammals (23%), with very few reptiles (8%)</w:t>
      </w:r>
      <w:del w:id="191" w:author="Dominique Caron" w:date="2023-07-26T12:37:00Z">
        <w:r>
          <w:rPr>
            <w:rFonts w:ascii="Times New Roman" w:hAnsi="Times New Roman"/>
          </w:rPr>
          <w:delText>,</w:delText>
        </w:r>
      </w:del>
      <w:ins w:id="192" w:author="Dominique Caron" w:date="2023-07-26T12:37:00Z">
        <w:r>
          <w:rPr>
            <w:rFonts w:ascii="Times New Roman" w:hAnsi="Times New Roman"/>
          </w:rPr>
          <w:t>;</w:t>
        </w:r>
      </w:ins>
      <w:r>
        <w:rPr>
          <w:rFonts w:ascii="Times New Roman" w:hAnsi="Times New Roman"/>
        </w:rPr>
        <w:t xml:space="preserve"> the European food web has a comparable number of reptiles (21%) and mammals (25%), and almost half (46%) of the Serengeti food web are mammals. The Europe, Pyrenees, and Northern Québec and Labrador food webs all have comparable mean trophic levels (between 1.24 and 1.3) and </w:t>
      </w:r>
      <w:proofErr w:type="spellStart"/>
      <w:r>
        <w:rPr>
          <w:rFonts w:ascii="Times New Roman" w:hAnsi="Times New Roman"/>
        </w:rPr>
        <w:t>connectance</w:t>
      </w:r>
      <w:proofErr w:type="spellEnd"/>
      <w:r>
        <w:rPr>
          <w:rFonts w:ascii="Times New Roman" w:hAnsi="Times New Roman"/>
        </w:rPr>
        <w:t xml:space="preserve"> (between 0.02 and 0.05) compared to the Serengeti food web (mean trophic level: 1.61; </w:t>
      </w:r>
      <w:proofErr w:type="spellStart"/>
      <w:r>
        <w:rPr>
          <w:rFonts w:ascii="Times New Roman" w:hAnsi="Times New Roman"/>
        </w:rPr>
        <w:t>connectance</w:t>
      </w:r>
      <w:proofErr w:type="spellEnd"/>
      <w:r>
        <w:rPr>
          <w:rFonts w:ascii="Times New Roman" w:hAnsi="Times New Roman"/>
        </w:rPr>
        <w:t xml:space="preserve">: 0.12). </w:t>
      </w:r>
      <w:ins w:id="193" w:author="Dominique Caron" w:date="2023-07-10T15:34:00Z">
        <w:r>
          <w:rPr>
            <w:rFonts w:ascii="Times New Roman" w:hAnsi="Times New Roman"/>
          </w:rPr>
          <w:t>Here, the first trophic level (i.e., b</w:t>
        </w:r>
      </w:ins>
      <w:ins w:id="194" w:author="Dominique Caron" w:date="2023-07-10T15:33:00Z">
        <w:r>
          <w:rPr>
            <w:rFonts w:ascii="Times New Roman" w:hAnsi="Times New Roman"/>
          </w:rPr>
          <w:t xml:space="preserve">asal species) are </w:t>
        </w:r>
      </w:ins>
      <w:ins w:id="195" w:author="Dominique Caron" w:date="2023-07-10T15:34:00Z">
        <w:r>
          <w:rPr>
            <w:rFonts w:ascii="Times New Roman" w:hAnsi="Times New Roman"/>
          </w:rPr>
          <w:t xml:space="preserve">defined as species not feeding on any other terrestrial vertebrates. </w:t>
        </w:r>
      </w:ins>
      <w:r>
        <w:rPr>
          <w:rFonts w:ascii="Times New Roman" w:hAnsi="Times New Roman"/>
        </w:rPr>
        <w:t>In Europe, the Pyrenees and Northern Québec and Labrador most species are basal species (e.g., insectivores, herbivores, piscivores), whereas many more species feed on terrestrial vertebrates (non-basal species) in the Serengeti.</w:t>
      </w:r>
    </w:p>
    <w:p w14:paraId="62D580E5" w14:textId="77777777" w:rsidR="00186BFE" w:rsidRDefault="00186BFE">
      <w:pPr>
        <w:pStyle w:val="BodyText"/>
        <w:spacing w:after="0"/>
        <w:rPr>
          <w:rFonts w:ascii="Times New Roman" w:hAnsi="Times New Roman"/>
        </w:rPr>
      </w:pPr>
    </w:p>
    <w:p w14:paraId="33BEBFC9" w14:textId="77777777" w:rsidR="00186BFE" w:rsidRDefault="00000000">
      <w:pPr>
        <w:pStyle w:val="BodyText"/>
        <w:spacing w:after="0"/>
        <w:rPr>
          <w:rFonts w:ascii="Times New Roman" w:hAnsi="Times New Roman"/>
          <w:i/>
          <w:iCs/>
        </w:rPr>
      </w:pPr>
      <w:r>
        <w:rPr>
          <w:rFonts w:ascii="Times New Roman" w:hAnsi="Times New Roman"/>
          <w:i/>
          <w:iCs/>
        </w:rPr>
        <w:t>Trait data</w:t>
      </w:r>
    </w:p>
    <w:p w14:paraId="37D05FC1" w14:textId="77777777" w:rsidR="00186BFE" w:rsidRDefault="00000000">
      <w:pPr>
        <w:pStyle w:val="BodyText"/>
        <w:spacing w:after="0"/>
      </w:pPr>
      <w:r>
        <w:rPr>
          <w:rFonts w:ascii="Times New Roman" w:hAnsi="Times New Roman"/>
        </w:rPr>
        <w:t xml:space="preserve">We extracted </w:t>
      </w:r>
      <w:del w:id="196" w:author="Dominique Caron" w:date="2023-07-26T12:37:00Z">
        <w:r>
          <w:rPr>
            <w:rFonts w:ascii="Times New Roman" w:hAnsi="Times New Roman"/>
          </w:rPr>
          <w:delText>terrestrial vertebrate species ecological</w:delText>
        </w:r>
      </w:del>
      <w:ins w:id="197" w:author="Dominique Caron" w:date="2023-07-26T12:37:00Z">
        <w:r>
          <w:rPr>
            <w:rFonts w:ascii="Times New Roman" w:hAnsi="Times New Roman"/>
          </w:rPr>
          <w:t>functional</w:t>
        </w:r>
      </w:ins>
      <w:r>
        <w:rPr>
          <w:rFonts w:ascii="Times New Roman" w:hAnsi="Times New Roman"/>
        </w:rPr>
        <w:t xml:space="preserve"> traits from the database compiled by </w:t>
      </w:r>
      <w:proofErr w:type="spellStart"/>
      <w:r>
        <w:rPr>
          <w:rFonts w:ascii="Times New Roman" w:hAnsi="Times New Roman"/>
        </w:rPr>
        <w:t>Etard</w:t>
      </w:r>
      <w:proofErr w:type="spellEnd"/>
      <w:r>
        <w:rPr>
          <w:rFonts w:ascii="Times New Roman" w:hAnsi="Times New Roman"/>
        </w:rPr>
        <w:t xml:space="preserve"> et al. (2020). This dataset combines species-level information from large freely available secondary trait databases (e.g., </w:t>
      </w:r>
      <w:proofErr w:type="spellStart"/>
      <w:r>
        <w:rPr>
          <w:rFonts w:ascii="Times New Roman" w:hAnsi="Times New Roman"/>
        </w:rPr>
        <w:t>EltonTraits</w:t>
      </w:r>
      <w:proofErr w:type="spellEnd"/>
      <w:r>
        <w:rPr>
          <w:rFonts w:ascii="Times New Roman" w:hAnsi="Times New Roman"/>
        </w:rPr>
        <w:t xml:space="preserve">: Wilman et al. (2014), </w:t>
      </w:r>
      <w:proofErr w:type="spellStart"/>
      <w:r>
        <w:rPr>
          <w:rFonts w:ascii="Times New Roman" w:hAnsi="Times New Roman"/>
        </w:rPr>
        <w:t>AmphiBIO</w:t>
      </w:r>
      <w:proofErr w:type="spellEnd"/>
      <w:r>
        <w:rPr>
          <w:rFonts w:ascii="Times New Roman" w:hAnsi="Times New Roman"/>
        </w:rPr>
        <w:t xml:space="preserve">: Oliveira et al. (2017)). Overall, the database includes traits for 6 990 </w:t>
      </w:r>
      <w:proofErr w:type="gramStart"/>
      <w:r>
        <w:rPr>
          <w:rFonts w:ascii="Times New Roman" w:hAnsi="Times New Roman"/>
        </w:rPr>
        <w:t>amphibian</w:t>
      </w:r>
      <w:proofErr w:type="gramEnd"/>
      <w:r>
        <w:rPr>
          <w:rFonts w:ascii="Times New Roman" w:hAnsi="Times New Roman"/>
        </w:rPr>
        <w:t xml:space="preserve">, 11 634 bird, 5 380 mammal, and 10 612 reptile species. We extracted the </w:t>
      </w:r>
      <w:ins w:id="198" w:author="Dominique Caron" w:date="2023-06-12T11:42:00Z">
        <w:r>
          <w:rPr>
            <w:rFonts w:ascii="Times New Roman" w:hAnsi="Times New Roman"/>
          </w:rPr>
          <w:t xml:space="preserve">available </w:t>
        </w:r>
      </w:ins>
      <w:r>
        <w:rPr>
          <w:rFonts w:ascii="Times New Roman" w:hAnsi="Times New Roman"/>
        </w:rPr>
        <w:t>body mass (mean: 11 kg; range: 0.001–4 220 kg), longevity (mean: 5 885 days; range: 91–46 386 days), litter or clutch size (mean: 131 offspring</w:t>
      </w:r>
      <w:del w:id="199" w:author="Dominique Caron" w:date="2023-07-17T11:33:00Z">
        <w:r>
          <w:rPr>
            <w:rFonts w:ascii="Times New Roman" w:hAnsi="Times New Roman"/>
          </w:rPr>
          <w:delText>s</w:delText>
        </w:r>
      </w:del>
      <w:r>
        <w:rPr>
          <w:rFonts w:ascii="Times New Roman" w:hAnsi="Times New Roman"/>
        </w:rPr>
        <w:t>; range: 1–20 000 offspring</w:t>
      </w:r>
      <w:del w:id="200" w:author="Dominique Caron" w:date="2023-07-17T11:33:00Z">
        <w:r>
          <w:rPr>
            <w:rFonts w:ascii="Times New Roman" w:hAnsi="Times New Roman"/>
          </w:rPr>
          <w:delText>s</w:delText>
        </w:r>
      </w:del>
      <w:r>
        <w:rPr>
          <w:rFonts w:ascii="Times New Roman" w:hAnsi="Times New Roman"/>
        </w:rPr>
        <w:t xml:space="preserve">), habitat breadth (number of habitats a species uses, using level 2 of the IUCN Habitat Classification Scheme; mean: 10 habitats, range: 1-90 habitats), trophic level (3 levels: herbivore, omnivore, carnivore), activity time (2 categories: nocturnal, non-nocturnal) and </w:t>
      </w:r>
      <w:r>
        <w:rPr>
          <w:rFonts w:ascii="Times New Roman" w:hAnsi="Times New Roman"/>
        </w:rPr>
        <w:lastRenderedPageBreak/>
        <w:t xml:space="preserve">habitat use (12 categories: forest, savanna, shrubland, grassland, wetland, rocky areas/cave/subterranean, desert, marine, marine/intertidal or coastal/supratidal, artificial, introduced vegetation) for </w:t>
      </w:r>
      <w:del w:id="201" w:author="Dominique Caron" w:date="2023-06-12T11:42:00Z">
        <w:r>
          <w:rPr>
            <w:rFonts w:ascii="Times New Roman" w:hAnsi="Times New Roman"/>
          </w:rPr>
          <w:delText>all</w:delText>
        </w:r>
      </w:del>
      <w:ins w:id="202" w:author="Dominique Caron" w:date="2023-06-12T11:42:00Z">
        <w:r>
          <w:rPr>
            <w:rFonts w:ascii="Times New Roman" w:hAnsi="Times New Roman"/>
          </w:rPr>
          <w:t>every</w:t>
        </w:r>
      </w:ins>
      <w:r>
        <w:rPr>
          <w:rFonts w:ascii="Times New Roman" w:hAnsi="Times New Roman"/>
        </w:rPr>
        <w:t xml:space="preserve"> species considered in our study.</w:t>
      </w:r>
    </w:p>
    <w:p w14:paraId="4FF651DE" w14:textId="77777777" w:rsidR="00186BFE" w:rsidRDefault="00186BFE">
      <w:pPr>
        <w:pStyle w:val="BodyText"/>
        <w:spacing w:after="0"/>
        <w:rPr>
          <w:rFonts w:ascii="Times New Roman" w:hAnsi="Times New Roman"/>
        </w:rPr>
      </w:pPr>
    </w:p>
    <w:p w14:paraId="37AF9AEC" w14:textId="77777777" w:rsidR="00186BFE" w:rsidRDefault="00000000">
      <w:pPr>
        <w:pStyle w:val="BodyText"/>
        <w:spacing w:after="0"/>
      </w:pPr>
      <w:del w:id="203" w:author="Dominique Caron" w:date="2023-07-26T12:38:00Z">
        <w:r>
          <w:rPr>
            <w:rFonts w:ascii="Times New Roman" w:hAnsi="Times New Roman"/>
          </w:rPr>
          <w:delText>To match species in the trait databases to the species in the food webs, w</w:delText>
        </w:r>
      </w:del>
      <w:ins w:id="204" w:author="Dominique Caron" w:date="2023-07-26T12:38:00Z">
        <w:r>
          <w:rPr>
            <w:rFonts w:ascii="Times New Roman" w:hAnsi="Times New Roman"/>
          </w:rPr>
          <w:t>W</w:t>
        </w:r>
      </w:ins>
      <w:r>
        <w:rPr>
          <w:rFonts w:ascii="Times New Roman" w:hAnsi="Times New Roman"/>
        </w:rPr>
        <w:t xml:space="preserve">e standardized </w:t>
      </w:r>
      <w:del w:id="205" w:author="Dominique Caron" w:date="2023-07-26T12:38:00Z">
        <w:r>
          <w:rPr>
            <w:rFonts w:ascii="Times New Roman" w:hAnsi="Times New Roman"/>
          </w:rPr>
          <w:delText>their</w:delText>
        </w:r>
      </w:del>
      <w:ins w:id="206" w:author="Dominique Caron" w:date="2023-07-26T12:38:00Z">
        <w:r>
          <w:rPr>
            <w:rFonts w:ascii="Times New Roman" w:hAnsi="Times New Roman"/>
          </w:rPr>
          <w:t>species</w:t>
        </w:r>
      </w:ins>
      <w:r>
        <w:rPr>
          <w:rFonts w:ascii="Times New Roman" w:hAnsi="Times New Roman"/>
        </w:rPr>
        <w:t xml:space="preserve"> names following the taxonomic backbone of the Global Biodiversity Information Facility (GBIF) using the function </w:t>
      </w:r>
      <w:proofErr w:type="spellStart"/>
      <w:r>
        <w:rPr>
          <w:rFonts w:ascii="Times New Roman" w:hAnsi="Times New Roman"/>
          <w:i/>
          <w:iCs/>
        </w:rPr>
        <w:t>name_backbone</w:t>
      </w:r>
      <w:proofErr w:type="spellEnd"/>
      <w:r>
        <w:rPr>
          <w:rFonts w:ascii="Times New Roman" w:hAnsi="Times New Roman"/>
        </w:rPr>
        <w:t xml:space="preserve"> from the package </w:t>
      </w:r>
      <w:proofErr w:type="spellStart"/>
      <w:r>
        <w:rPr>
          <w:rFonts w:ascii="Times New Roman" w:hAnsi="Times New Roman"/>
          <w:i/>
          <w:iCs/>
        </w:rPr>
        <w:t>rgbif</w:t>
      </w:r>
      <w:proofErr w:type="spellEnd"/>
      <w:r>
        <w:rPr>
          <w:rFonts w:ascii="Times New Roman" w:hAnsi="Times New Roman"/>
          <w:i/>
          <w:iCs/>
        </w:rPr>
        <w:t xml:space="preserve"> </w:t>
      </w:r>
      <w:r>
        <w:rPr>
          <w:rFonts w:ascii="Times New Roman" w:hAnsi="Times New Roman"/>
          <w:rPrChange w:id="207" w:author="Dominique Caron" w:date="2023-07-12T15:56:00Z">
            <w:rPr/>
          </w:rPrChange>
        </w:rPr>
        <w:t>(Chamberlain et al., 2022)</w:t>
      </w:r>
      <w:r>
        <w:rPr>
          <w:rFonts w:ascii="Times New Roman" w:hAnsi="Times New Roman"/>
        </w:rPr>
        <w:t xml:space="preserve"> in the R statistical language (R Core Team, 2022). </w:t>
      </w:r>
      <w:del w:id="208" w:author="Dominique Caron" w:date="2023-07-26T12:38:00Z">
        <w:r>
          <w:rPr>
            <w:rFonts w:ascii="Times New Roman" w:hAnsi="Times New Roman"/>
          </w:rPr>
          <w:delText>In each food web, w</w:delText>
        </w:r>
      </w:del>
      <w:ins w:id="209" w:author="Dominique Caron" w:date="2023-07-26T12:38:00Z">
        <w:r>
          <w:rPr>
            <w:rFonts w:ascii="Times New Roman" w:hAnsi="Times New Roman"/>
          </w:rPr>
          <w:t>W</w:t>
        </w:r>
      </w:ins>
      <w:r>
        <w:rPr>
          <w:rFonts w:ascii="Times New Roman" w:hAnsi="Times New Roman"/>
        </w:rPr>
        <w:t xml:space="preserve">e excluded species for which no taxonomic information or none of the traits were available. </w:t>
      </w:r>
      <w:ins w:id="210" w:author="Dominique Caron" w:date="2023-07-26T12:39:00Z">
        <w:r>
          <w:rPr>
            <w:rFonts w:ascii="Times New Roman" w:hAnsi="Times New Roman"/>
          </w:rPr>
          <w:t>Species traits were available for more than 80% of species across all food webs (Table 1; Appendix S2)</w:t>
        </w:r>
      </w:ins>
      <w:ins w:id="211" w:author="Dominique Caron" w:date="2023-06-12T11:46:00Z">
        <w:r>
          <w:rPr>
            <w:rFonts w:ascii="Times New Roman" w:hAnsi="Times New Roman"/>
          </w:rPr>
          <w:t xml:space="preserve">. </w:t>
        </w:r>
      </w:ins>
      <w:del w:id="212" w:author="Dominique Caron" w:date="2023-06-12T11:47:00Z">
        <w:r>
          <w:rPr>
            <w:rFonts w:ascii="Times New Roman" w:hAnsi="Times New Roman"/>
          </w:rPr>
          <w:delText>For species that have one or more of the traits documented, w</w:delText>
        </w:r>
      </w:del>
      <w:ins w:id="213" w:author="Dominique Caron" w:date="2023-07-26T12:39:00Z">
        <w:r>
          <w:rPr>
            <w:rFonts w:ascii="Times New Roman" w:hAnsi="Times New Roman"/>
          </w:rPr>
          <w:t>For remaining species, w</w:t>
        </w:r>
      </w:ins>
      <w:r>
        <w:rPr>
          <w:rFonts w:ascii="Times New Roman" w:hAnsi="Times New Roman"/>
        </w:rPr>
        <w:t xml:space="preserve">e imputed missing traits </w:t>
      </w:r>
      <w:del w:id="214" w:author="Dominique Caron" w:date="2023-07-26T12:39:00Z">
        <w:r>
          <w:rPr>
            <w:rFonts w:ascii="Times New Roman" w:hAnsi="Times New Roman"/>
          </w:rPr>
          <w:delText>with</w:delText>
        </w:r>
      </w:del>
      <w:ins w:id="215" w:author="Dominique Caron" w:date="2023-07-26T12:39:00Z">
        <w:r>
          <w:rPr>
            <w:rFonts w:ascii="Times New Roman" w:hAnsi="Times New Roman"/>
          </w:rPr>
          <w:t>using</w:t>
        </w:r>
      </w:ins>
      <w:r>
        <w:rPr>
          <w:rFonts w:ascii="Times New Roman" w:hAnsi="Times New Roman"/>
        </w:rPr>
        <w:t xml:space="preserve"> the </w:t>
      </w:r>
      <w:proofErr w:type="spellStart"/>
      <w:r>
        <w:rPr>
          <w:rFonts w:ascii="Times New Roman" w:hAnsi="Times New Roman"/>
        </w:rPr>
        <w:t>MissForest</w:t>
      </w:r>
      <w:proofErr w:type="spellEnd"/>
      <w:r>
        <w:rPr>
          <w:rFonts w:ascii="Times New Roman" w:hAnsi="Times New Roman"/>
        </w:rPr>
        <w:t xml:space="preserve"> algorithm </w:t>
      </w:r>
      <w:del w:id="216" w:author="Dominique Caron" w:date="2023-07-26T12:39:00Z">
        <w:r>
          <w:rPr>
            <w:rFonts w:ascii="Times New Roman" w:hAnsi="Times New Roman"/>
          </w:rPr>
          <w:delText>using</w:delText>
        </w:r>
      </w:del>
      <w:ins w:id="217" w:author="Dominique Caron" w:date="2023-07-26T12:39:00Z">
        <w:r>
          <w:rPr>
            <w:rFonts w:ascii="Times New Roman" w:hAnsi="Times New Roman"/>
          </w:rPr>
          <w:t>implemented in</w:t>
        </w:r>
      </w:ins>
      <w:r>
        <w:rPr>
          <w:rFonts w:ascii="Times New Roman" w:hAnsi="Times New Roman"/>
        </w:rPr>
        <w:t xml:space="preserve"> the </w:t>
      </w:r>
      <w:proofErr w:type="spellStart"/>
      <w:r>
        <w:rPr>
          <w:rFonts w:ascii="Times New Roman" w:hAnsi="Times New Roman"/>
          <w:i/>
          <w:iCs/>
        </w:rPr>
        <w:t>missForest</w:t>
      </w:r>
      <w:proofErr w:type="spellEnd"/>
      <w:r>
        <w:rPr>
          <w:rFonts w:ascii="Times New Roman" w:hAnsi="Times New Roman"/>
        </w:rPr>
        <w:t xml:space="preserve"> R package (</w:t>
      </w:r>
      <w:proofErr w:type="spellStart"/>
      <w:r>
        <w:rPr>
          <w:rFonts w:ascii="Times New Roman" w:hAnsi="Times New Roman"/>
        </w:rPr>
        <w:t>Stekhoven</w:t>
      </w:r>
      <w:proofErr w:type="spellEnd"/>
      <w:r>
        <w:rPr>
          <w:rFonts w:ascii="Times New Roman" w:hAnsi="Times New Roman"/>
        </w:rPr>
        <w:t xml:space="preserve"> &amp; </w:t>
      </w:r>
      <w:proofErr w:type="spellStart"/>
      <w:r>
        <w:rPr>
          <w:rFonts w:ascii="Times New Roman" w:hAnsi="Times New Roman"/>
        </w:rPr>
        <w:t>Buehlmann</w:t>
      </w:r>
      <w:proofErr w:type="spellEnd"/>
      <w:r>
        <w:rPr>
          <w:rFonts w:ascii="Times New Roman" w:hAnsi="Times New Roman"/>
        </w:rPr>
        <w:t xml:space="preserve">, 2012) for amphibians, birds, </w:t>
      </w:r>
      <w:proofErr w:type="gramStart"/>
      <w:r>
        <w:rPr>
          <w:rFonts w:ascii="Times New Roman" w:hAnsi="Times New Roman"/>
        </w:rPr>
        <w:t>mammals</w:t>
      </w:r>
      <w:proofErr w:type="gramEnd"/>
      <w:r>
        <w:rPr>
          <w:rFonts w:ascii="Times New Roman" w:hAnsi="Times New Roman"/>
        </w:rPr>
        <w:t xml:space="preserve"> and reptiles separately. </w:t>
      </w:r>
      <w:del w:id="218" w:author="Dominique Caron" w:date="2023-06-12T11:43:00Z">
        <w:r>
          <w:rPr>
            <w:rFonts w:ascii="Times New Roman" w:hAnsi="Times New Roman"/>
          </w:rPr>
          <w:delText xml:space="preserve"> </w:delText>
        </w:r>
      </w:del>
      <w:proofErr w:type="spellStart"/>
      <w:r>
        <w:rPr>
          <w:rFonts w:ascii="Times New Roman" w:hAnsi="Times New Roman"/>
        </w:rPr>
        <w:t>MissForest</w:t>
      </w:r>
      <w:proofErr w:type="spellEnd"/>
      <w:r>
        <w:rPr>
          <w:rFonts w:ascii="Times New Roman" w:hAnsi="Times New Roman"/>
        </w:rPr>
        <w:t xml:space="preserve"> uses random forests to iteratively predict missing data from the known data. Each random forest uses a different trait as response variable and the remaining traits as predictors.</w:t>
      </w:r>
    </w:p>
    <w:p w14:paraId="66D73170" w14:textId="77777777" w:rsidR="00186BFE" w:rsidRDefault="00186BFE">
      <w:pPr>
        <w:pStyle w:val="BodyText"/>
        <w:spacing w:after="0"/>
        <w:rPr>
          <w:rFonts w:ascii="Times New Roman" w:hAnsi="Times New Roman"/>
        </w:rPr>
      </w:pPr>
    </w:p>
    <w:p w14:paraId="6890907E" w14:textId="77777777" w:rsidR="00186BFE" w:rsidRDefault="00000000">
      <w:pPr>
        <w:pStyle w:val="BodyText"/>
        <w:spacing w:after="0"/>
        <w:rPr>
          <w:rFonts w:ascii="Times New Roman" w:hAnsi="Times New Roman"/>
          <w:i/>
          <w:iCs/>
        </w:rPr>
      </w:pPr>
      <w:r>
        <w:rPr>
          <w:rFonts w:ascii="Times New Roman" w:hAnsi="Times New Roman"/>
          <w:i/>
          <w:iCs/>
        </w:rPr>
        <w:t>Phylogeny data</w:t>
      </w:r>
    </w:p>
    <w:p w14:paraId="0D0426D1" w14:textId="77777777" w:rsidR="00186BFE" w:rsidRDefault="00000000">
      <w:pPr>
        <w:pStyle w:val="BodyText"/>
        <w:spacing w:after="0"/>
      </w:pPr>
      <w:del w:id="219" w:author="Dominique Caron" w:date="2023-08-01T14:18:00Z">
        <w:r>
          <w:rPr>
            <w:rFonts w:ascii="Times New Roman" w:hAnsi="Times New Roman"/>
          </w:rPr>
          <w:delText xml:space="preserve">We used phylogenetic data to measure how model transferability was influenced by phylogenetic relatedness. </w:delText>
        </w:r>
      </w:del>
      <w:r>
        <w:rPr>
          <w:rFonts w:ascii="Times New Roman" w:hAnsi="Times New Roman"/>
        </w:rPr>
        <w:t>We used published global phylogenies for birds (</w:t>
      </w:r>
      <w:proofErr w:type="spellStart"/>
      <w:r>
        <w:rPr>
          <w:rFonts w:ascii="Times New Roman" w:hAnsi="Times New Roman"/>
        </w:rPr>
        <w:t>Jetz</w:t>
      </w:r>
      <w:proofErr w:type="spellEnd"/>
      <w:r>
        <w:rPr>
          <w:rFonts w:ascii="Times New Roman" w:hAnsi="Times New Roman"/>
        </w:rPr>
        <w:t xml:space="preserve"> et al. 2012), amphibians (</w:t>
      </w:r>
      <w:proofErr w:type="spellStart"/>
      <w:r>
        <w:rPr>
          <w:rFonts w:ascii="Times New Roman" w:hAnsi="Times New Roman"/>
        </w:rPr>
        <w:t>Jetz</w:t>
      </w:r>
      <w:proofErr w:type="spellEnd"/>
      <w:r>
        <w:rPr>
          <w:rFonts w:ascii="Times New Roman" w:hAnsi="Times New Roman"/>
        </w:rPr>
        <w:t xml:space="preserve"> and Pyron 2018), squamates (Tonini et al., 2016), turtles (Thomson et al., 2021), and mammals (Upham et al., 2019). All five phylogenies </w:t>
      </w:r>
      <w:del w:id="220" w:author="Dominique Caron" w:date="2023-07-12T15:14:00Z">
        <w:r>
          <w:rPr>
            <w:rFonts w:ascii="Times New Roman" w:hAnsi="Times New Roman"/>
          </w:rPr>
          <w:delText xml:space="preserve">are dated, </w:delText>
        </w:r>
      </w:del>
      <w:r>
        <w:rPr>
          <w:rFonts w:ascii="Times New Roman" w:hAnsi="Times New Roman"/>
        </w:rPr>
        <w:t>were built from molecular data</w:t>
      </w:r>
      <w:del w:id="221" w:author="Dominique Caron" w:date="2023-07-12T15:14:00Z">
        <w:r>
          <w:rPr>
            <w:rFonts w:ascii="Times New Roman" w:hAnsi="Times New Roman"/>
          </w:rPr>
          <w:delText>,</w:delText>
        </w:r>
      </w:del>
      <w:r>
        <w:rPr>
          <w:rFonts w:ascii="Times New Roman" w:hAnsi="Times New Roman"/>
        </w:rPr>
        <w:t xml:space="preserve"> and delivered as a posterior distribution of trees. We sampled 100 trees from the posterior of each phylogeny and calculated the mean cophenetic distance from these samples between all species of the four food webs. Following Letten &amp; Cornwell (2015), we square root transformed cophenetic distances to better </w:t>
      </w:r>
      <w:del w:id="222" w:author="Dominique Caron" w:date="2023-07-10T15:37:00Z">
        <w:r>
          <w:rPr>
            <w:rFonts w:ascii="Times New Roman" w:hAnsi="Times New Roman"/>
          </w:rPr>
          <w:delText>represent functional dissimilarity</w:delText>
        </w:r>
      </w:del>
      <w:ins w:id="223" w:author="Dominique Caron" w:date="2023-07-10T15:37:00Z">
        <w:r>
          <w:rPr>
            <w:rFonts w:ascii="Times New Roman" w:hAnsi="Times New Roman"/>
          </w:rPr>
          <w:t xml:space="preserve">relate to </w:t>
        </w:r>
      </w:ins>
      <w:ins w:id="224" w:author="Dominique Caron" w:date="2023-07-10T15:38:00Z">
        <w:r>
          <w:rPr>
            <w:rFonts w:ascii="Times New Roman" w:hAnsi="Times New Roman"/>
          </w:rPr>
          <w:t>ecological processes such as trophic interactions</w:t>
        </w:r>
      </w:ins>
      <w:r>
        <w:rPr>
          <w:rFonts w:ascii="Times New Roman" w:hAnsi="Times New Roman"/>
        </w:rPr>
        <w:t xml:space="preserve">. </w:t>
      </w:r>
    </w:p>
    <w:p w14:paraId="7351C8C2" w14:textId="77777777" w:rsidR="00186BFE" w:rsidRDefault="00186BFE">
      <w:pPr>
        <w:pStyle w:val="BodyText"/>
        <w:spacing w:after="0"/>
        <w:rPr>
          <w:rFonts w:ascii="Times New Roman" w:hAnsi="Times New Roman"/>
        </w:rPr>
      </w:pPr>
    </w:p>
    <w:p w14:paraId="238FBA75" w14:textId="77777777" w:rsidR="00186BFE" w:rsidRDefault="00000000">
      <w:pPr>
        <w:pStyle w:val="BodyText"/>
        <w:spacing w:after="0"/>
        <w:rPr>
          <w:rFonts w:ascii="Times New Roman" w:hAnsi="Times New Roman"/>
          <w:i/>
          <w:iCs/>
        </w:rPr>
      </w:pPr>
      <w:r>
        <w:rPr>
          <w:rFonts w:ascii="Times New Roman" w:hAnsi="Times New Roman"/>
          <w:i/>
          <w:iCs/>
        </w:rPr>
        <w:t>Predictive models</w:t>
      </w:r>
    </w:p>
    <w:p w14:paraId="70DD5739" w14:textId="07DD5454" w:rsidR="00670D9C" w:rsidRDefault="00000000" w:rsidP="00670D9C">
      <w:pPr>
        <w:pStyle w:val="BodyText"/>
        <w:spacing w:after="0"/>
        <w:rPr>
          <w:rFonts w:ascii="Times New Roman" w:hAnsi="Times New Roman"/>
        </w:rPr>
      </w:pPr>
      <w:r>
        <w:rPr>
          <w:rFonts w:ascii="Times New Roman" w:hAnsi="Times New Roman"/>
        </w:rPr>
        <w:t xml:space="preserve">We </w:t>
      </w:r>
      <w:del w:id="225" w:author="Dominique Caron" w:date="2023-05-31T10:57:00Z">
        <w:r>
          <w:rPr>
            <w:rFonts w:ascii="Times New Roman" w:hAnsi="Times New Roman"/>
          </w:rPr>
          <w:delText>calibrated</w:delText>
        </w:r>
      </w:del>
      <w:ins w:id="226" w:author="Dominique Caron" w:date="2023-05-31T10:57:00Z">
        <w:r>
          <w:rPr>
            <w:rFonts w:ascii="Times New Roman" w:hAnsi="Times New Roman"/>
          </w:rPr>
          <w:t>trained</w:t>
        </w:r>
      </w:ins>
      <w:r>
        <w:rPr>
          <w:rFonts w:ascii="Times New Roman" w:hAnsi="Times New Roman"/>
        </w:rPr>
        <w:t xml:space="preserve"> a Bayesian hierarchical generalized linear model on each of the four food webs (Figure 1a)</w:t>
      </w:r>
      <w:del w:id="227" w:author="Dominique Caron" w:date="2023-07-26T12:42:00Z">
        <w:r>
          <w:rPr>
            <w:rFonts w:ascii="Times New Roman" w:hAnsi="Times New Roman"/>
          </w:rPr>
          <w:delText xml:space="preserve">. The response data are </w:delText>
        </w:r>
      </w:del>
      <w:ins w:id="228" w:author="Dominique Caron" w:date="2023-07-26T12:42:00Z">
        <w:r>
          <w:rPr>
            <w:rFonts w:ascii="Times New Roman" w:hAnsi="Times New Roman"/>
          </w:rPr>
          <w:t xml:space="preserve"> with </w:t>
        </w:r>
      </w:ins>
      <w:r>
        <w:rPr>
          <w:rFonts w:ascii="Times New Roman" w:hAnsi="Times New Roman"/>
        </w:rPr>
        <w:t xml:space="preserve">trophic interactions </w:t>
      </w:r>
      <w:del w:id="229" w:author="Dominique Caron" w:date="2023-07-26T12:42:00Z">
        <w:r>
          <w:rPr>
            <w:rFonts w:ascii="Times New Roman" w:hAnsi="Times New Roman"/>
          </w:rPr>
          <w:delText>we modelled as</w:delText>
        </w:r>
      </w:del>
      <w:ins w:id="230" w:author="Dominique Caron" w:date="2023-07-26T12:42:00Z">
        <w:r>
          <w:rPr>
            <w:rFonts w:ascii="Times New Roman" w:hAnsi="Times New Roman"/>
          </w:rPr>
          <w:t>following a</w:t>
        </w:r>
      </w:ins>
      <w:r>
        <w:rPr>
          <w:rFonts w:ascii="Times New Roman" w:hAnsi="Times New Roman"/>
        </w:rPr>
        <w:t xml:space="preserve"> Bernoulli distribut</w:t>
      </w:r>
      <w:ins w:id="231" w:author="Dominique Caron" w:date="2023-07-26T12:43:00Z">
        <w:r>
          <w:rPr>
            <w:rFonts w:ascii="Times New Roman" w:hAnsi="Times New Roman"/>
          </w:rPr>
          <w:t>ion</w:t>
        </w:r>
      </w:ins>
      <w:del w:id="232" w:author="Dominique Caron" w:date="2023-07-26T12:43:00Z">
        <w:r>
          <w:rPr>
            <w:rFonts w:ascii="Times New Roman" w:hAnsi="Times New Roman"/>
          </w:rPr>
          <w:delText>ed</w:delText>
        </w:r>
      </w:del>
      <w:r>
        <w:rPr>
          <w:rFonts w:ascii="Times New Roman" w:hAnsi="Times New Roman"/>
        </w:rPr>
        <w:t>.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absence of interactions for calibration</w:t>
      </w:r>
      <w:ins w:id="233" w:author="Dominique Caron" w:date="2023-08-07T10:44:00Z">
        <w:r w:rsidR="00670D9C">
          <w:rPr>
            <w:rFonts w:ascii="Times New Roman" w:hAnsi="Times New Roman"/>
          </w:rPr>
          <w:t>.</w:t>
        </w:r>
      </w:ins>
    </w:p>
    <w:p w14:paraId="76681C8A" w14:textId="77777777" w:rsidR="00670D9C" w:rsidRDefault="00670D9C" w:rsidP="00670D9C">
      <w:pPr>
        <w:tabs>
          <w:tab w:val="center" w:pos="4680"/>
          <w:tab w:val="right" w:pos="9360"/>
        </w:tabs>
        <w:spacing w:line="480" w:lineRule="auto"/>
        <w:jc w:val="center"/>
        <w:rPr>
          <w:rFonts w:ascii="Times New Roman" w:hAnsi="Times New Roman"/>
        </w:rPr>
      </w:pPr>
      <m:oMath>
        <m:sSub>
          <m:sSubPr>
            <m:ctrlPr>
              <w:ins w:id="234" w:author="Dominique Caron" w:date="2023-07-17T10:41:00Z">
                <w:rPr>
                  <w:rFonts w:ascii="Cambria Math" w:hAnsi="Cambria Math"/>
                  <w:i/>
                </w:rPr>
              </w:ins>
            </m:ctrlPr>
          </m:sSubPr>
          <m:e>
            <m:r>
              <w:ins w:id="235" w:author="Dominique Caron" w:date="2023-07-17T10:41:00Z">
                <w:rPr>
                  <w:rFonts w:ascii="Cambria Math" w:hAnsi="Cambria Math"/>
                </w:rPr>
                <m:t>L</m:t>
              </w:ins>
            </m:r>
          </m:e>
          <m:sub>
            <m:r>
              <w:ins w:id="236" w:author="Dominique Caron" w:date="2023-07-17T10:41:00Z">
                <w:rPr>
                  <w:rFonts w:ascii="Cambria Math" w:hAnsi="Cambria Math"/>
                </w:rPr>
                <m:t>ij</m:t>
              </w:ins>
            </m:r>
          </m:sub>
        </m:sSub>
        <m:r>
          <w:ins w:id="237" w:author="Dominique Caron" w:date="2023-07-17T10:40:00Z">
            <w:rPr>
              <w:rFonts w:ascii="Cambria Math" w:hAnsi="Cambria Math"/>
            </w:rPr>
            <m:t xml:space="preserve"> ~ Bernoulli(</m:t>
          </w:ins>
        </m:r>
        <m:sSub>
          <m:sSubPr>
            <m:ctrlPr>
              <w:ins w:id="238" w:author="Dominique Caron" w:date="2023-07-17T10:41:00Z">
                <w:rPr>
                  <w:rFonts w:ascii="Cambria Math" w:hAnsi="Cambria Math"/>
                  <w:i/>
                </w:rPr>
              </w:ins>
            </m:ctrlPr>
          </m:sSubPr>
          <m:e>
            <m:r>
              <w:ins w:id="239" w:author="Dominique Caron" w:date="2023-07-17T10:41:00Z">
                <w:rPr>
                  <w:rFonts w:ascii="Cambria Math" w:hAnsi="Cambria Math"/>
                </w:rPr>
                <m:t>p</m:t>
              </w:ins>
            </m:r>
          </m:e>
          <m:sub>
            <m:r>
              <w:ins w:id="240" w:author="Dominique Caron" w:date="2023-07-17T10:41:00Z">
                <w:rPr>
                  <w:rFonts w:ascii="Cambria Math" w:hAnsi="Cambria Math"/>
                </w:rPr>
                <m:t>ij</m:t>
              </w:ins>
            </m:r>
          </m:sub>
        </m:sSub>
        <m:r>
          <w:ins w:id="241" w:author="Dominique Caron" w:date="2023-07-17T10:40:00Z">
            <w:rPr>
              <w:rFonts w:ascii="Cambria Math" w:hAnsi="Cambria Math"/>
            </w:rPr>
            <m:t>)</m:t>
          </w:ins>
        </m:r>
      </m:oMath>
      <w:r>
        <w:rPr>
          <w:rFonts w:ascii="Times New Roman" w:hAnsi="Times New Roman"/>
        </w:rPr>
        <w:t>,</w:t>
      </w:r>
    </w:p>
    <w:p w14:paraId="2F12614D" w14:textId="7B0FA26E" w:rsidR="00670D9C" w:rsidRPr="00670D9C" w:rsidRDefault="00670D9C" w:rsidP="00670D9C">
      <w:pPr>
        <w:tabs>
          <w:tab w:val="center" w:pos="4680"/>
          <w:tab w:val="right" w:pos="9360"/>
        </w:tabs>
        <w:spacing w:line="480" w:lineRule="auto"/>
        <w:jc w:val="center"/>
        <w:rPr>
          <w:rFonts w:ascii="Cambria Math" w:hAnsi="Cambria Math"/>
          <w:oMath/>
        </w:rPr>
      </w:pPr>
      <m:oMath>
        <m:r>
          <w:ins w:id="242" w:author="Dominique Caron" w:date="2023-07-17T10:41:00Z">
            <w:rPr>
              <w:rFonts w:ascii="Cambria Math" w:hAnsi="Cambria Math"/>
              <w:sz w:val="22"/>
              <w:szCs w:val="22"/>
              <w:rPrChange w:id="243" w:author="Unknown" w:date="2023-07-17T10:42:00Z">
                <w:rPr>
                  <w:rFonts w:ascii="Cambria Math" w:hAnsi="Cambria Math"/>
                </w:rPr>
              </w:rPrChange>
            </w:rPr>
            <m:t>logit</m:t>
          </w:ins>
        </m:r>
        <m:d>
          <m:dPr>
            <m:ctrlPr>
              <w:ins w:id="244" w:author="Dominique Caron" w:date="2023-07-17T10:41:00Z">
                <w:rPr>
                  <w:rFonts w:ascii="Cambria Math" w:hAnsi="Cambria Math" w:cs="Times New Roman"/>
                  <w:i/>
                  <w:sz w:val="22"/>
                  <w:szCs w:val="22"/>
                </w:rPr>
              </w:ins>
            </m:ctrlPr>
          </m:dPr>
          <m:e>
            <m:sSub>
              <m:sSubPr>
                <m:ctrlPr>
                  <w:ins w:id="245" w:author="Dominique Caron" w:date="2023-07-17T10:41:00Z">
                    <w:rPr>
                      <w:rFonts w:ascii="Cambria Math" w:hAnsi="Cambria Math" w:cs="Times New Roman"/>
                      <w:i/>
                      <w:sz w:val="22"/>
                      <w:szCs w:val="22"/>
                    </w:rPr>
                  </w:ins>
                </m:ctrlPr>
              </m:sSubPr>
              <m:e>
                <m:r>
                  <w:ins w:id="246" w:author="Dominique Caron" w:date="2023-07-17T10:41:00Z">
                    <w:rPr>
                      <w:rFonts w:ascii="Cambria Math" w:hAnsi="Cambria Math"/>
                      <w:kern w:val="0"/>
                      <w:sz w:val="22"/>
                      <w:szCs w:val="22"/>
                      <w:rPrChange w:id="247" w:author="Unknown" w:date="2023-07-17T10:42:00Z">
                        <w:rPr>
                          <w:rFonts w:ascii="Cambria Math" w:hAnsi="Cambria Math"/>
                          <w:kern w:val="0"/>
                        </w:rPr>
                      </w:rPrChange>
                    </w:rPr>
                    <m:t>p</m:t>
                  </w:ins>
                </m:r>
              </m:e>
              <m:sub>
                <m:r>
                  <w:ins w:id="248" w:author="Dominique Caron" w:date="2023-07-17T10:41:00Z">
                    <w:rPr>
                      <w:rFonts w:ascii="Cambria Math" w:hAnsi="Cambria Math"/>
                      <w:kern w:val="0"/>
                      <w:sz w:val="22"/>
                      <w:szCs w:val="22"/>
                      <w:rPrChange w:id="249" w:author="Unknown" w:date="2023-07-17T10:42:00Z">
                        <w:rPr>
                          <w:rFonts w:ascii="Cambria Math" w:hAnsi="Cambria Math"/>
                          <w:kern w:val="0"/>
                        </w:rPr>
                      </w:rPrChange>
                    </w:rPr>
                    <m:t>ij</m:t>
                  </w:ins>
                </m:r>
              </m:sub>
            </m:sSub>
          </m:e>
        </m:d>
        <m:r>
          <w:ins w:id="250" w:author="Dominique Caron" w:date="2023-07-17T10:41:00Z">
            <w:rPr>
              <w:rFonts w:ascii="Cambria Math" w:hAnsi="Cambria Math"/>
              <w:kern w:val="0"/>
              <w:sz w:val="22"/>
              <w:szCs w:val="22"/>
              <w:rPrChange w:id="251" w:author="Unknown" w:date="2023-07-17T10:42:00Z">
                <w:rPr>
                  <w:rFonts w:ascii="Cambria Math" w:hAnsi="Cambria Math"/>
                  <w:kern w:val="0"/>
                </w:rPr>
              </w:rPrChange>
            </w:rPr>
            <m:t xml:space="preserve">= </m:t>
          </w:ins>
        </m:r>
        <m:r>
          <w:ins w:id="252" w:author="Dominique Caron" w:date="2023-07-17T10:42:00Z">
            <w:rPr>
              <w:rFonts w:ascii="Cambria Math" w:hAnsi="Cambria Math"/>
              <w:kern w:val="0"/>
              <w:sz w:val="22"/>
              <w:szCs w:val="22"/>
              <w:rPrChange w:id="253" w:author="Unknown" w:date="2023-07-17T10:42:00Z">
                <w:rPr>
                  <w:rFonts w:ascii="Cambria Math" w:hAnsi="Cambria Math"/>
                  <w:kern w:val="0"/>
                </w:rPr>
              </w:rPrChange>
            </w:rPr>
            <m:t xml:space="preserve">α+ </m:t>
          </w:ins>
        </m:r>
        <m:sSub>
          <m:sSubPr>
            <m:ctrlPr>
              <w:ins w:id="254" w:author="Dominique Caron" w:date="2023-07-17T10:42:00Z">
                <w:rPr>
                  <w:rFonts w:ascii="Cambria Math" w:hAnsi="Cambria Math" w:cs="Times New Roman"/>
                  <w:i/>
                  <w:sz w:val="22"/>
                  <w:szCs w:val="22"/>
                </w:rPr>
              </w:ins>
            </m:ctrlPr>
          </m:sSubPr>
          <m:e>
            <m:r>
              <w:ins w:id="255" w:author="Dominique Caron" w:date="2023-07-17T10:42:00Z">
                <w:rPr>
                  <w:rFonts w:ascii="Cambria Math" w:hAnsi="Cambria Math"/>
                  <w:kern w:val="0"/>
                  <w:sz w:val="22"/>
                  <w:szCs w:val="22"/>
                  <w:rPrChange w:id="256" w:author="Unknown" w:date="2023-07-17T10:42:00Z">
                    <w:rPr>
                      <w:rFonts w:ascii="Cambria Math" w:hAnsi="Cambria Math"/>
                      <w:kern w:val="0"/>
                    </w:rPr>
                  </w:rPrChange>
                </w:rPr>
                <m:t>α</m:t>
              </w:ins>
            </m:r>
          </m:e>
          <m:sub>
            <m:r>
              <w:ins w:id="257" w:author="Dominique Caron" w:date="2023-07-17T10:42:00Z">
                <w:rPr>
                  <w:rFonts w:ascii="Cambria Math" w:hAnsi="Cambria Math"/>
                  <w:kern w:val="0"/>
                  <w:sz w:val="22"/>
                  <w:szCs w:val="22"/>
                  <w:rPrChange w:id="258" w:author="Unknown" w:date="2023-07-17T10:42:00Z">
                    <w:rPr>
                      <w:rFonts w:ascii="Cambria Math" w:hAnsi="Cambria Math"/>
                      <w:kern w:val="0"/>
                    </w:rPr>
                  </w:rPrChange>
                </w:rPr>
                <m:t>predator</m:t>
              </w:ins>
            </m:r>
            <m:d>
              <m:dPr>
                <m:begChr m:val="["/>
                <m:endChr m:val="]"/>
                <m:ctrlPr>
                  <w:ins w:id="259" w:author="Dominique Caron" w:date="2023-07-17T10:42:00Z">
                    <w:rPr>
                      <w:rFonts w:ascii="Cambria Math" w:hAnsi="Cambria Math" w:cs="Times New Roman"/>
                      <w:i/>
                      <w:sz w:val="22"/>
                      <w:szCs w:val="22"/>
                    </w:rPr>
                  </w:ins>
                </m:ctrlPr>
              </m:dPr>
              <m:e>
                <m:r>
                  <w:ins w:id="260" w:author="Dominique Caron" w:date="2023-07-17T10:42:00Z">
                    <w:rPr>
                      <w:rFonts w:ascii="Cambria Math" w:hAnsi="Cambria Math"/>
                      <w:kern w:val="0"/>
                      <w:sz w:val="22"/>
                      <w:szCs w:val="22"/>
                    </w:rPr>
                    <m:t>j</m:t>
                  </w:ins>
                </m:r>
              </m:e>
            </m:d>
          </m:sub>
        </m:sSub>
        <m:r>
          <w:ins w:id="261" w:author="Dominique Caron" w:date="2023-07-17T10:43:00Z">
            <w:rPr>
              <w:rFonts w:ascii="Cambria Math" w:hAnsi="Cambria Math"/>
              <w:kern w:val="0"/>
              <w:sz w:val="22"/>
              <w:szCs w:val="22"/>
            </w:rPr>
            <m:t xml:space="preserve">+ </m:t>
          </w:ins>
        </m:r>
        <m:nary>
          <m:naryPr>
            <m:chr m:val="∑"/>
            <m:limLoc m:val="undOvr"/>
            <m:ctrlPr>
              <w:ins w:id="262" w:author="Dominique Caron" w:date="2023-07-17T10:43:00Z">
                <w:rPr>
                  <w:rFonts w:ascii="Cambria Math" w:hAnsi="Cambria Math" w:cs="Times New Roman"/>
                  <w:i/>
                  <w:sz w:val="22"/>
                  <w:szCs w:val="22"/>
                </w:rPr>
              </w:ins>
            </m:ctrlPr>
          </m:naryPr>
          <m:sub>
            <m:r>
              <w:ins w:id="263" w:author="Dominique Caron" w:date="2023-07-17T10:43:00Z">
                <w:rPr>
                  <w:rFonts w:ascii="Cambria Math" w:hAnsi="Cambria Math"/>
                  <w:kern w:val="0"/>
                  <w:sz w:val="22"/>
                  <w:szCs w:val="22"/>
                </w:rPr>
                <m:t>k=1</m:t>
              </w:ins>
            </m:r>
          </m:sub>
          <m:sup>
            <m:r>
              <w:ins w:id="264" w:author="Dominique Caron" w:date="2023-07-17T10:43:00Z">
                <w:rPr>
                  <w:rFonts w:ascii="Cambria Math" w:hAnsi="Cambria Math"/>
                  <w:kern w:val="0"/>
                  <w:sz w:val="22"/>
                  <w:szCs w:val="22"/>
                </w:rPr>
                <m:t>13</m:t>
              </w:ins>
            </m:r>
          </m:sup>
          <m:e>
            <m:sSub>
              <m:sSubPr>
                <m:ctrlPr>
                  <w:ins w:id="265" w:author="Dominique Caron" w:date="2023-07-17T10:43:00Z">
                    <w:rPr>
                      <w:rFonts w:ascii="Cambria Math" w:hAnsi="Cambria Math" w:cs="Times New Roman"/>
                      <w:i/>
                      <w:sz w:val="22"/>
                      <w:szCs w:val="22"/>
                    </w:rPr>
                  </w:ins>
                </m:ctrlPr>
              </m:sSubPr>
              <m:e>
                <m:r>
                  <w:ins w:id="266" w:author="Dominique Caron" w:date="2023-07-17T10:45:00Z">
                    <w:rPr>
                      <w:rFonts w:ascii="Cambria Math" w:hAnsi="Cambria Math"/>
                      <w:kern w:val="0"/>
                      <w:sz w:val="22"/>
                      <w:szCs w:val="22"/>
                    </w:rPr>
                    <m:t>(</m:t>
                  </w:ins>
                </m:r>
                <m:r>
                  <w:ins w:id="267" w:author="Dominique Caron" w:date="2023-07-17T10:43:00Z">
                    <w:rPr>
                      <w:rFonts w:ascii="Cambria Math" w:hAnsi="Cambria Math"/>
                      <w:kern w:val="0"/>
                      <w:sz w:val="22"/>
                      <w:szCs w:val="22"/>
                    </w:rPr>
                    <m:t>β</m:t>
                  </w:ins>
                </m:r>
              </m:e>
              <m:sub>
                <m:r>
                  <w:ins w:id="268" w:author="Dominique Caron" w:date="2023-07-17T10:43:00Z">
                    <w:rPr>
                      <w:rFonts w:ascii="Cambria Math" w:hAnsi="Cambria Math"/>
                      <w:kern w:val="0"/>
                      <w:sz w:val="22"/>
                      <w:szCs w:val="22"/>
                    </w:rPr>
                    <m:t>k</m:t>
                  </w:ins>
                </m:r>
              </m:sub>
            </m:sSub>
            <m:r>
              <w:ins w:id="269" w:author="Dominique Caron" w:date="2023-07-17T10:44:00Z">
                <w:rPr>
                  <w:rFonts w:ascii="Cambria Math" w:hAnsi="Cambria Math"/>
                  <w:kern w:val="0"/>
                  <w:sz w:val="22"/>
                  <w:szCs w:val="22"/>
                </w:rPr>
                <m:t>×</m:t>
              </w:ins>
            </m:r>
            <m:sSub>
              <m:sSubPr>
                <m:ctrlPr>
                  <w:ins w:id="270" w:author="Dominique Caron" w:date="2023-07-17T10:44:00Z">
                    <w:rPr>
                      <w:rFonts w:ascii="Cambria Math" w:hAnsi="Cambria Math" w:cs="Times New Roman"/>
                      <w:i/>
                      <w:sz w:val="22"/>
                      <w:szCs w:val="22"/>
                    </w:rPr>
                  </w:ins>
                </m:ctrlPr>
              </m:sSubPr>
              <m:e>
                <m:r>
                  <w:ins w:id="271" w:author="Dominique Caron" w:date="2023-07-17T10:44:00Z">
                    <w:rPr>
                      <w:rFonts w:ascii="Cambria Math" w:hAnsi="Cambria Math"/>
                      <w:kern w:val="0"/>
                      <w:sz w:val="22"/>
                      <w:szCs w:val="22"/>
                    </w:rPr>
                    <m:t>T</m:t>
                  </w:ins>
                </m:r>
              </m:e>
              <m:sub>
                <m:r>
                  <w:ins w:id="272" w:author="Dominique Caron" w:date="2023-07-17T10:44:00Z">
                    <w:rPr>
                      <w:rFonts w:ascii="Cambria Math" w:hAnsi="Cambria Math"/>
                      <w:kern w:val="0"/>
                      <w:sz w:val="22"/>
                      <w:szCs w:val="22"/>
                    </w:rPr>
                    <m:t>k</m:t>
                  </w:ins>
                </m:r>
              </m:sub>
            </m:sSub>
            <m:r>
              <w:ins w:id="273" w:author="Dominique Caron" w:date="2023-07-17T10:44:00Z">
                <w:rPr>
                  <w:rFonts w:ascii="Cambria Math" w:hAnsi="Cambria Math"/>
                  <w:kern w:val="0"/>
                  <w:sz w:val="22"/>
                  <w:szCs w:val="22"/>
                </w:rPr>
                <m:t>+</m:t>
              </w:ins>
            </m:r>
            <m:sSub>
              <m:sSubPr>
                <m:ctrlPr>
                  <w:ins w:id="274" w:author="Dominique Caron" w:date="2023-07-17T10:44:00Z">
                    <w:rPr>
                      <w:rFonts w:ascii="Cambria Math" w:hAnsi="Cambria Math" w:cs="Times New Roman"/>
                      <w:i/>
                      <w:sz w:val="22"/>
                      <w:szCs w:val="22"/>
                    </w:rPr>
                  </w:ins>
                </m:ctrlPr>
              </m:sSubPr>
              <m:e>
                <m:r>
                  <w:ins w:id="275" w:author="Dominique Caron" w:date="2023-07-17T10:44:00Z">
                    <w:rPr>
                      <w:rFonts w:ascii="Cambria Math" w:hAnsi="Cambria Math"/>
                      <w:kern w:val="0"/>
                      <w:sz w:val="22"/>
                      <w:szCs w:val="22"/>
                    </w:rPr>
                    <m:t>β</m:t>
                  </w:ins>
                </m:r>
              </m:e>
              <m:sub>
                <m:r>
                  <w:ins w:id="276" w:author="Dominique Caron" w:date="2023-07-17T10:44:00Z">
                    <w:rPr>
                      <w:rFonts w:ascii="Cambria Math" w:hAnsi="Cambria Math"/>
                      <w:kern w:val="0"/>
                      <w:sz w:val="22"/>
                      <w:szCs w:val="22"/>
                    </w:rPr>
                    <m:t>k,predator</m:t>
                  </w:ins>
                </m:r>
                <m:d>
                  <m:dPr>
                    <m:begChr m:val="["/>
                    <m:endChr m:val="]"/>
                    <m:ctrlPr>
                      <w:ins w:id="277" w:author="Dominique Caron" w:date="2023-07-17T10:44:00Z">
                        <w:rPr>
                          <w:rFonts w:ascii="Cambria Math" w:hAnsi="Cambria Math" w:cs="Times New Roman"/>
                          <w:i/>
                          <w:sz w:val="22"/>
                          <w:szCs w:val="22"/>
                        </w:rPr>
                      </w:ins>
                    </m:ctrlPr>
                  </m:dPr>
                  <m:e>
                    <m:r>
                      <w:ins w:id="278" w:author="Dominique Caron" w:date="2023-07-17T10:45:00Z">
                        <w:rPr>
                          <w:rFonts w:ascii="Cambria Math" w:hAnsi="Cambria Math"/>
                          <w:kern w:val="0"/>
                          <w:sz w:val="22"/>
                          <w:szCs w:val="22"/>
                        </w:rPr>
                        <m:t>j</m:t>
                      </w:ins>
                    </m:r>
                  </m:e>
                </m:d>
              </m:sub>
            </m:sSub>
            <m:r>
              <w:ins w:id="279" w:author="Dominique Caron" w:date="2023-07-17T10:44:00Z">
                <w:rPr>
                  <w:rFonts w:ascii="Cambria Math" w:hAnsi="Cambria Math"/>
                  <w:kern w:val="0"/>
                  <w:sz w:val="22"/>
                  <w:szCs w:val="22"/>
                </w:rPr>
                <m:t>×</m:t>
              </w:ins>
            </m:r>
            <m:sSub>
              <m:sSubPr>
                <m:ctrlPr>
                  <w:ins w:id="280" w:author="Dominique Caron" w:date="2023-07-17T10:44:00Z">
                    <w:rPr>
                      <w:rFonts w:ascii="Cambria Math" w:hAnsi="Cambria Math" w:cs="Times New Roman"/>
                      <w:i/>
                      <w:sz w:val="22"/>
                      <w:szCs w:val="22"/>
                    </w:rPr>
                  </w:ins>
                </m:ctrlPr>
              </m:sSubPr>
              <m:e>
                <m:r>
                  <w:ins w:id="281" w:author="Dominique Caron" w:date="2023-07-17T10:44:00Z">
                    <w:rPr>
                      <w:rFonts w:ascii="Cambria Math" w:hAnsi="Cambria Math"/>
                      <w:kern w:val="0"/>
                      <w:sz w:val="22"/>
                      <w:szCs w:val="22"/>
                    </w:rPr>
                    <m:t>T</m:t>
                  </w:ins>
                </m:r>
              </m:e>
              <m:sub>
                <m:r>
                  <w:ins w:id="282" w:author="Dominique Caron" w:date="2023-07-17T10:44:00Z">
                    <w:rPr>
                      <w:rFonts w:ascii="Cambria Math" w:hAnsi="Cambria Math"/>
                      <w:kern w:val="0"/>
                      <w:sz w:val="22"/>
                      <w:szCs w:val="22"/>
                    </w:rPr>
                    <m:t>k</m:t>
                  </w:ins>
                </m:r>
              </m:sub>
            </m:sSub>
            <m:r>
              <w:ins w:id="283" w:author="Dominique Caron" w:date="2023-07-17T10:45:00Z">
                <w:rPr>
                  <w:rFonts w:ascii="Cambria Math" w:hAnsi="Cambria Math"/>
                  <w:kern w:val="0"/>
                  <w:sz w:val="22"/>
                  <w:szCs w:val="22"/>
                </w:rPr>
                <m:t>)</m:t>
              </w:ins>
            </m:r>
            <m:r>
              <w:ins w:id="284" w:author="Dominique Caron" w:date="2023-07-17T10:44:00Z">
                <w:rPr>
                  <w:rFonts w:ascii="Cambria Math" w:hAnsi="Cambria Math"/>
                  <w:kern w:val="0"/>
                  <w:sz w:val="22"/>
                  <w:szCs w:val="22"/>
                </w:rPr>
                <m:t xml:space="preserve"> </m:t>
              </w:ins>
            </m:r>
          </m:e>
        </m:nary>
      </m:oMath>
      <w:r>
        <w:rPr>
          <w:rFonts w:ascii="Times New Roman" w:hAnsi="Times New Roman"/>
          <w:kern w:val="0"/>
        </w:rPr>
        <w:t>,</w:t>
      </w:r>
      <w:r>
        <w:rPr>
          <w:rFonts w:ascii="Times New Roman" w:hAnsi="Times New Roman" w:cs="Times New Roman"/>
          <w:kern w:val="0"/>
          <w:lang w:eastAsia="en-CA" w:bidi="ar-SA"/>
        </w:rPr>
        <w:t xml:space="preserve"> </w:t>
      </w:r>
    </w:p>
    <w:p w14:paraId="6F2B8B74" w14:textId="7830A2B3" w:rsidR="00670D9C" w:rsidRDefault="00670D9C" w:rsidP="00670D9C">
      <w:pPr>
        <w:tabs>
          <w:tab w:val="center" w:pos="4680"/>
          <w:tab w:val="right" w:pos="9360"/>
        </w:tabs>
        <w:spacing w:line="480" w:lineRule="auto"/>
        <w:rPr>
          <w:rFonts w:ascii="Times New Roman" w:hAnsi="Times New Roman"/>
        </w:rPr>
      </w:pPr>
      <w:r>
        <w:rPr>
          <w:rFonts w:ascii="Times New Roman" w:hAnsi="Times New Roman"/>
        </w:rPr>
        <w:t xml:space="preserve">where </w:t>
      </w:r>
      <m:oMath>
        <m:sSub>
          <m:sSubPr>
            <m:ctrlPr>
              <w:ins w:id="285" w:author="Dominique Caron" w:date="2023-07-17T10:45:00Z">
                <w:rPr>
                  <w:rFonts w:ascii="Cambria Math" w:hAnsi="Cambria Math"/>
                  <w:i/>
                </w:rPr>
              </w:ins>
            </m:ctrlPr>
          </m:sSubPr>
          <m:e>
            <m:r>
              <w:ins w:id="286" w:author="Dominique Caron" w:date="2023-07-17T10:45:00Z">
                <w:rPr>
                  <w:rFonts w:ascii="Cambria Math" w:hAnsi="Cambria Math"/>
                </w:rPr>
                <m:t>L</m:t>
              </w:ins>
            </m:r>
          </m:e>
          <m:sub>
            <m:r>
              <w:ins w:id="287" w:author="Dominique Caron" w:date="2023-07-17T10:45:00Z">
                <w:rPr>
                  <w:rFonts w:ascii="Cambria Math" w:hAnsi="Cambria Math"/>
                </w:rPr>
                <m:t>ij</m:t>
              </w:ins>
            </m:r>
          </m:sub>
        </m:sSub>
      </m:oMath>
      <w:r>
        <w:rPr>
          <w:rFonts w:ascii="Times New Roman" w:hAnsi="Times New Roman"/>
        </w:rPr>
        <w:t xml:space="preserve"> is the occurrence of interaction between predator </w:t>
      </w:r>
      <w:r>
        <w:rPr>
          <w:rFonts w:ascii="Times New Roman" w:hAnsi="Times New Roman"/>
          <w:i/>
          <w:iCs/>
        </w:rPr>
        <w:t>j</w:t>
      </w:r>
      <w:r>
        <w:rPr>
          <w:rFonts w:ascii="Times New Roman" w:hAnsi="Times New Roman"/>
        </w:rPr>
        <w:t xml:space="preserve"> and prey </w:t>
      </w:r>
      <w:proofErr w:type="spellStart"/>
      <w:r>
        <w:rPr>
          <w:rFonts w:ascii="Times New Roman" w:hAnsi="Times New Roman"/>
          <w:i/>
          <w:iCs/>
        </w:rPr>
        <w:t>i</w:t>
      </w:r>
      <w:proofErr w:type="spellEnd"/>
      <w:r>
        <w:rPr>
          <w:rFonts w:ascii="Times New Roman" w:hAnsi="Times New Roman"/>
        </w:rPr>
        <w:t xml:space="preserve">, </w:t>
      </w:r>
      <m:oMath>
        <m:sSub>
          <m:sSubPr>
            <m:ctrlPr>
              <w:ins w:id="288" w:author="Dominique Caron" w:date="2023-07-17T10:45:00Z">
                <w:rPr>
                  <w:rFonts w:ascii="Cambria Math" w:hAnsi="Cambria Math"/>
                  <w:i/>
                </w:rPr>
              </w:ins>
            </m:ctrlPr>
          </m:sSubPr>
          <m:e>
            <m:r>
              <w:ins w:id="289" w:author="Dominique Caron" w:date="2023-07-17T10:45:00Z">
                <w:rPr>
                  <w:rFonts w:ascii="Cambria Math" w:hAnsi="Cambria Math"/>
                </w:rPr>
                <m:t>p</m:t>
              </w:ins>
            </m:r>
          </m:e>
          <m:sub>
            <m:r>
              <w:ins w:id="290" w:author="Dominique Caron" w:date="2023-07-17T10:45:00Z">
                <w:rPr>
                  <w:rFonts w:ascii="Cambria Math" w:hAnsi="Cambria Math"/>
                </w:rPr>
                <m:t>ij</m:t>
              </w:ins>
            </m:r>
          </m:sub>
        </m:sSub>
      </m:oMath>
      <w:r>
        <w:rPr>
          <w:rFonts w:ascii="Times New Roman" w:hAnsi="Times New Roman"/>
        </w:rPr>
        <w:t xml:space="preserve"> is the associated probability of interaction, </w:t>
      </w:r>
      <m:oMath>
        <m:r>
          <w:ins w:id="291" w:author="Dominique Caron" w:date="2023-07-17T10:45:00Z">
            <w:rPr>
              <w:rFonts w:ascii="Cambria Math" w:hAnsi="Cambria Math"/>
              <w:sz w:val="22"/>
              <w:szCs w:val="22"/>
            </w:rPr>
            <m:t>α</m:t>
          </w:ins>
        </m:r>
      </m:oMath>
      <w:r>
        <w:rPr>
          <w:rFonts w:ascii="Times New Roman" w:hAnsi="Times New Roman"/>
        </w:rPr>
        <w:t xml:space="preserve"> </w:t>
      </w:r>
      <w:r>
        <w:rPr>
          <w:rFonts w:ascii="Times New Roman" w:hAnsi="Times New Roman"/>
        </w:rPr>
        <w:t xml:space="preserve">is the fixed </w:t>
      </w:r>
      <w:ins w:id="292" w:author="Dominique Caron" w:date="2023-08-07T10:43:00Z">
        <w:r>
          <w:rPr>
            <w:rFonts w:ascii="Times New Roman" w:hAnsi="Times New Roman"/>
          </w:rPr>
          <w:t xml:space="preserve">intercept </w:t>
        </w:r>
      </w:ins>
      <w:r>
        <w:rPr>
          <w:rFonts w:ascii="Times New Roman" w:hAnsi="Times New Roman"/>
        </w:rPr>
        <w:t xml:space="preserve">and </w:t>
      </w:r>
      <m:oMath>
        <m:sSub>
          <m:sSubPr>
            <m:ctrlPr>
              <w:ins w:id="293" w:author="Dominique Caron" w:date="2023-07-17T10:45:00Z">
                <w:rPr>
                  <w:rFonts w:ascii="Cambria Math" w:hAnsi="Cambria Math"/>
                  <w:i/>
                  <w:sz w:val="22"/>
                  <w:szCs w:val="22"/>
                </w:rPr>
              </w:ins>
            </m:ctrlPr>
          </m:sSubPr>
          <m:e>
            <m:r>
              <w:ins w:id="294" w:author="Dominique Caron" w:date="2023-07-17T10:45:00Z">
                <w:rPr>
                  <w:rFonts w:ascii="Cambria Math" w:hAnsi="Cambria Math"/>
                  <w:sz w:val="22"/>
                  <w:szCs w:val="22"/>
                </w:rPr>
                <m:t>β</m:t>
              </w:ins>
            </m:r>
          </m:e>
          <m:sub>
            <m:r>
              <w:ins w:id="295" w:author="Dominique Caron" w:date="2023-07-17T10:45:00Z">
                <w:rPr>
                  <w:rFonts w:ascii="Cambria Math" w:hAnsi="Cambria Math"/>
                  <w:sz w:val="22"/>
                  <w:szCs w:val="22"/>
                </w:rPr>
                <m:t>k</m:t>
              </w:ins>
            </m:r>
          </m:sub>
        </m:sSub>
      </m:oMath>
      <w:r>
        <w:rPr>
          <w:rFonts w:ascii="Times New Roman" w:hAnsi="Times New Roman"/>
        </w:rPr>
        <w:t xml:space="preserve"> </w:t>
      </w:r>
      <w:del w:id="296" w:author="Dominique Caron" w:date="2023-08-07T10:43:00Z">
        <w:r w:rsidDel="00670D9C">
          <w:rPr>
            <w:rFonts w:ascii="Times New Roman" w:hAnsi="Times New Roman"/>
          </w:rPr>
          <w:delText>are the fixed intercept and</w:delText>
        </w:r>
      </w:del>
      <w:ins w:id="297" w:author="Dominique Caron" w:date="2023-08-07T10:43:00Z">
        <w:r>
          <w:rPr>
            <w:rFonts w:ascii="Times New Roman" w:hAnsi="Times New Roman"/>
          </w:rPr>
          <w:t>the</w:t>
        </w:r>
      </w:ins>
      <w:r>
        <w:rPr>
          <w:rFonts w:ascii="Times New Roman" w:hAnsi="Times New Roman"/>
        </w:rPr>
        <w:t xml:space="preserve"> slope</w:t>
      </w:r>
      <w:ins w:id="298" w:author="Dominique Caron" w:date="2023-08-07T10:44:00Z">
        <w:r>
          <w:rPr>
            <w:rFonts w:ascii="Times New Roman" w:hAnsi="Times New Roman"/>
          </w:rPr>
          <w:t xml:space="preserve"> </w:t>
        </w:r>
        <w:proofErr w:type="spellStart"/>
        <w:r>
          <w:rPr>
            <w:rFonts w:ascii="Times New Roman" w:hAnsi="Times New Roman"/>
          </w:rPr>
          <w:t>conresponding</w:t>
        </w:r>
        <w:proofErr w:type="spellEnd"/>
        <w:r>
          <w:rPr>
            <w:rFonts w:ascii="Times New Roman" w:hAnsi="Times New Roman"/>
          </w:rPr>
          <w:t xml:space="preserve"> to the trait-base</w:t>
        </w:r>
      </w:ins>
      <w:ins w:id="299" w:author="Dominique Caron" w:date="2023-08-07T10:45:00Z">
        <w:r>
          <w:rPr>
            <w:rFonts w:ascii="Times New Roman" w:hAnsi="Times New Roman"/>
          </w:rPr>
          <w:t xml:space="preserve">d predictor </w:t>
        </w:r>
      </w:ins>
      <m:oMath>
        <m:sSub>
          <m:sSubPr>
            <m:ctrlPr>
              <w:ins w:id="300" w:author="Dominique Caron" w:date="2023-08-07T10:45:00Z">
                <w:rPr>
                  <w:rFonts w:ascii="Cambria Math" w:hAnsi="Cambria Math"/>
                  <w:i/>
                  <w:sz w:val="22"/>
                  <w:szCs w:val="22"/>
                </w:rPr>
              </w:ins>
            </m:ctrlPr>
          </m:sSubPr>
          <m:e>
            <m:r>
              <w:ins w:id="301" w:author="Dominique Caron" w:date="2023-08-07T10:45:00Z">
                <w:rPr>
                  <w:rFonts w:ascii="Cambria Math" w:hAnsi="Cambria Math"/>
                  <w:sz w:val="22"/>
                  <w:szCs w:val="22"/>
                </w:rPr>
                <m:t>T</m:t>
              </w:ins>
            </m:r>
          </m:e>
          <m:sub>
            <m:r>
              <w:ins w:id="302" w:author="Dominique Caron" w:date="2023-08-07T10:45:00Z">
                <w:rPr>
                  <w:rFonts w:ascii="Cambria Math" w:hAnsi="Cambria Math"/>
                  <w:sz w:val="22"/>
                  <w:szCs w:val="22"/>
                </w:rPr>
                <m:t>k</m:t>
              </w:ins>
            </m:r>
          </m:sub>
        </m:sSub>
      </m:oMath>
      <w:ins w:id="303" w:author="Dominique Caron" w:date="2023-08-07T10:45:00Z">
        <w:r>
          <w:rPr>
            <w:rFonts w:ascii="Times New Roman" w:hAnsi="Times New Roman"/>
            <w:sz w:val="22"/>
            <w:szCs w:val="22"/>
          </w:rPr>
          <w:t xml:space="preserve"> in the linear model. Similarly,</w:t>
        </w:r>
        <w:r>
          <w:rPr>
            <w:rFonts w:ascii="Times New Roman" w:hAnsi="Times New Roman"/>
          </w:rPr>
          <w:t xml:space="preserve"> </w:t>
        </w:r>
      </w:ins>
      <w:del w:id="304" w:author="Dominique Caron" w:date="2023-08-07T10:44:00Z">
        <w:r w:rsidDel="00670D9C">
          <w:rPr>
            <w:rFonts w:ascii="Times New Roman" w:hAnsi="Times New Roman"/>
          </w:rPr>
          <w:delText>s of the linear model</w:delText>
        </w:r>
      </w:del>
      <w:del w:id="305" w:author="Dominique Caron" w:date="2023-08-07T10:45:00Z">
        <w:r w:rsidDel="00670D9C">
          <w:rPr>
            <w:rFonts w:ascii="Times New Roman" w:hAnsi="Times New Roman"/>
          </w:rPr>
          <w:delText>,</w:delText>
        </w:r>
      </w:del>
      <w:r>
        <w:rPr>
          <w:rFonts w:ascii="Times New Roman" w:hAnsi="Times New Roman"/>
        </w:rPr>
        <w:t xml:space="preserve"> </w:t>
      </w:r>
      <w:del w:id="306" w:author="Dominique Caron" w:date="2023-07-12T14:57:00Z">
        <w:r>
          <w:rPr>
            <w:rFonts w:ascii="Times New Roman" w:hAnsi="Times New Roman"/>
          </w:rPr>
          <w:delText>and</w:delText>
        </w:r>
      </w:del>
      <m:oMath>
        <m:sSub>
          <m:sSubPr>
            <m:ctrlPr>
              <w:ins w:id="307" w:author="Dominique Caron" w:date="2023-07-17T10:46:00Z">
                <w:rPr>
                  <w:rFonts w:ascii="Cambria Math" w:hAnsi="Cambria Math"/>
                  <w:i/>
                  <w:sz w:val="22"/>
                  <w:szCs w:val="22"/>
                </w:rPr>
              </w:ins>
            </m:ctrlPr>
          </m:sSubPr>
          <m:e>
            <m:r>
              <w:ins w:id="308" w:author="Dominique Caron" w:date="2023-07-17T10:46:00Z">
                <w:rPr>
                  <w:rFonts w:ascii="Cambria Math" w:hAnsi="Cambria Math"/>
                  <w:sz w:val="22"/>
                  <w:szCs w:val="22"/>
                </w:rPr>
                <m:t>α</m:t>
              </w:ins>
            </m:r>
          </m:e>
          <m:sub>
            <m:r>
              <w:ins w:id="309" w:author="Dominique Caron" w:date="2023-07-17T10:46:00Z">
                <w:rPr>
                  <w:rFonts w:ascii="Cambria Math" w:hAnsi="Cambria Math"/>
                  <w:sz w:val="22"/>
                  <w:szCs w:val="22"/>
                </w:rPr>
                <m:t>predator</m:t>
              </w:ins>
            </m:r>
            <m:d>
              <m:dPr>
                <m:begChr m:val="["/>
                <m:endChr m:val="]"/>
                <m:ctrlPr>
                  <w:ins w:id="310" w:author="Dominique Caron" w:date="2023-07-17T10:46:00Z">
                    <w:rPr>
                      <w:rFonts w:ascii="Cambria Math" w:hAnsi="Cambria Math"/>
                      <w:i/>
                      <w:sz w:val="22"/>
                      <w:szCs w:val="22"/>
                    </w:rPr>
                  </w:ins>
                </m:ctrlPr>
              </m:dPr>
              <m:e>
                <m:r>
                  <w:ins w:id="311" w:author="Dominique Caron" w:date="2023-07-17T10:46:00Z">
                    <w:rPr>
                      <w:rFonts w:ascii="Cambria Math" w:hAnsi="Cambria Math"/>
                      <w:sz w:val="22"/>
                      <w:szCs w:val="22"/>
                    </w:rPr>
                    <m:t>j</m:t>
                  </w:ins>
                </m:r>
              </m:e>
            </m:d>
          </m:sub>
        </m:sSub>
      </m:oMath>
      <w:del w:id="312" w:author="Dominique Caron" w:date="2023-07-12T14:57:00Z">
        <w:r>
          <w:rPr>
            <w:rFonts w:ascii="Times New Roman" w:hAnsi="Times New Roman"/>
          </w:rPr>
          <w:delText xml:space="preserve"> </w:delText>
        </w:r>
      </w:del>
      <w:r>
        <w:rPr>
          <w:rFonts w:ascii="Times New Roman" w:hAnsi="Times New Roman"/>
        </w:rPr>
        <w:t xml:space="preserve"> </w:t>
      </w:r>
      <w:ins w:id="313" w:author="Dominique Caron" w:date="2023-08-07T10:46:00Z">
        <w:r>
          <w:rPr>
            <w:rFonts w:ascii="Times New Roman" w:hAnsi="Times New Roman"/>
          </w:rPr>
          <w:t xml:space="preserve">is the random intercept and </w:t>
        </w:r>
      </w:ins>
      <w:del w:id="314" w:author="Dominique Caron" w:date="2023-08-07T10:46:00Z">
        <w:r w:rsidDel="00670D9C">
          <w:rPr>
            <w:rFonts w:ascii="Times New Roman" w:hAnsi="Times New Roman"/>
          </w:rPr>
          <w:delText xml:space="preserve">and </w:delText>
        </w:r>
      </w:del>
      <m:oMath>
        <m:sSub>
          <m:sSubPr>
            <m:ctrlPr>
              <w:ins w:id="315" w:author="Dominique Caron" w:date="2023-07-17T10:46:00Z">
                <w:rPr>
                  <w:rFonts w:ascii="Cambria Math" w:hAnsi="Cambria Math"/>
                  <w:i/>
                  <w:sz w:val="22"/>
                  <w:szCs w:val="22"/>
                </w:rPr>
              </w:ins>
            </m:ctrlPr>
          </m:sSubPr>
          <m:e>
            <m:r>
              <w:ins w:id="316" w:author="Dominique Caron" w:date="2023-07-17T10:46:00Z">
                <w:rPr>
                  <w:rFonts w:ascii="Cambria Math" w:hAnsi="Cambria Math"/>
                  <w:sz w:val="22"/>
                  <w:szCs w:val="22"/>
                </w:rPr>
                <m:t>β</m:t>
              </w:ins>
            </m:r>
          </m:e>
          <m:sub>
            <m:r>
              <w:ins w:id="317" w:author="Dominique Caron" w:date="2023-07-17T10:46:00Z">
                <w:rPr>
                  <w:rFonts w:ascii="Cambria Math" w:hAnsi="Cambria Math"/>
                  <w:sz w:val="22"/>
                  <w:szCs w:val="22"/>
                </w:rPr>
                <m:t>k,predator</m:t>
              </w:ins>
            </m:r>
            <m:d>
              <m:dPr>
                <m:begChr m:val="["/>
                <m:endChr m:val="]"/>
                <m:ctrlPr>
                  <w:ins w:id="318" w:author="Dominique Caron" w:date="2023-07-17T10:46:00Z">
                    <w:rPr>
                      <w:rFonts w:ascii="Cambria Math" w:hAnsi="Cambria Math"/>
                      <w:i/>
                      <w:sz w:val="22"/>
                      <w:szCs w:val="22"/>
                    </w:rPr>
                  </w:ins>
                </m:ctrlPr>
              </m:dPr>
              <m:e>
                <m:r>
                  <w:ins w:id="319" w:author="Dominique Caron" w:date="2023-07-17T10:46:00Z">
                    <w:rPr>
                      <w:rFonts w:ascii="Cambria Math" w:hAnsi="Cambria Math"/>
                      <w:sz w:val="22"/>
                      <w:szCs w:val="22"/>
                    </w:rPr>
                    <m:t>j</m:t>
                  </w:ins>
                </m:r>
              </m:e>
            </m:d>
          </m:sub>
        </m:sSub>
      </m:oMath>
      <w:r>
        <w:rPr>
          <w:rFonts w:ascii="Times New Roman" w:hAnsi="Times New Roman"/>
        </w:rPr>
        <w:t xml:space="preserve"> </w:t>
      </w:r>
      <w:del w:id="320" w:author="Dominique Caron" w:date="2023-08-07T10:46:00Z">
        <w:r w:rsidDel="00670D9C">
          <w:rPr>
            <w:rFonts w:ascii="Times New Roman" w:hAnsi="Times New Roman"/>
          </w:rPr>
          <w:delText>are the random intercepts and</w:delText>
        </w:r>
      </w:del>
      <w:ins w:id="321" w:author="Dominique Caron" w:date="2023-08-07T10:46:00Z">
        <w:r>
          <w:rPr>
            <w:rFonts w:ascii="Times New Roman" w:hAnsi="Times New Roman"/>
          </w:rPr>
          <w:t>the</w:t>
        </w:r>
      </w:ins>
      <w:r>
        <w:rPr>
          <w:rFonts w:ascii="Times New Roman" w:hAnsi="Times New Roman"/>
        </w:rPr>
        <w:t xml:space="preserve"> </w:t>
      </w:r>
      <w:ins w:id="322" w:author="Dominique Caron" w:date="2023-08-07T10:47:00Z">
        <w:r>
          <w:rPr>
            <w:rFonts w:ascii="Times New Roman" w:hAnsi="Times New Roman"/>
          </w:rPr>
          <w:t xml:space="preserve">random </w:t>
        </w:r>
      </w:ins>
      <w:r>
        <w:rPr>
          <w:rFonts w:ascii="Times New Roman" w:hAnsi="Times New Roman"/>
        </w:rPr>
        <w:t>slope</w:t>
      </w:r>
      <w:ins w:id="323" w:author="Dominique Caron" w:date="2023-08-07T10:46:00Z">
        <w:r>
          <w:rPr>
            <w:rFonts w:ascii="Times New Roman" w:hAnsi="Times New Roman"/>
          </w:rPr>
          <w:t xml:space="preserve"> corresponding to the trait-based predictor</w:t>
        </w:r>
      </w:ins>
      <w:del w:id="324" w:author="Dominique Caron" w:date="2023-08-07T10:46:00Z">
        <w:r w:rsidDel="00670D9C">
          <w:rPr>
            <w:rFonts w:ascii="Times New Roman" w:hAnsi="Times New Roman"/>
          </w:rPr>
          <w:delText>s</w:delText>
        </w:r>
      </w:del>
      <w:r>
        <w:rPr>
          <w:rFonts w:ascii="Times New Roman" w:hAnsi="Times New Roman"/>
        </w:rPr>
        <w:t xml:space="preserve"> </w:t>
      </w:r>
      <w:del w:id="325" w:author="Dominique Caron" w:date="2023-08-07T10:46:00Z">
        <w:r w:rsidDel="00670D9C">
          <w:rPr>
            <w:rFonts w:ascii="Times New Roman" w:hAnsi="Times New Roman"/>
          </w:rPr>
          <w:delText xml:space="preserve">for the order of predator </w:delText>
        </w:r>
        <w:r w:rsidRPr="00670D9C" w:rsidDel="00670D9C">
          <w:rPr>
            <w:rFonts w:ascii="Times New Roman" w:hAnsi="Times New Roman"/>
            <w:i/>
            <w:iCs/>
          </w:rPr>
          <w:delText>j</w:delText>
        </w:r>
      </w:del>
      <m:oMath>
        <m:sSub>
          <m:sSubPr>
            <m:ctrlPr>
              <w:ins w:id="326" w:author="Dominique Caron" w:date="2023-07-17T10:46:00Z">
                <w:rPr>
                  <w:rFonts w:ascii="Cambria Math" w:hAnsi="Cambria Math"/>
                  <w:i/>
                  <w:sz w:val="22"/>
                  <w:szCs w:val="22"/>
                </w:rPr>
              </w:ins>
            </m:ctrlPr>
          </m:sSubPr>
          <m:e>
            <m:r>
              <w:ins w:id="327" w:author="Dominique Caron" w:date="2023-07-17T10:46:00Z">
                <w:rPr>
                  <w:rFonts w:ascii="Cambria Math" w:hAnsi="Cambria Math"/>
                  <w:sz w:val="22"/>
                  <w:szCs w:val="22"/>
                </w:rPr>
                <m:t>T</m:t>
              </w:ins>
            </m:r>
          </m:e>
          <m:sub>
            <m:r>
              <w:ins w:id="328" w:author="Dominique Caron" w:date="2023-07-17T10:46:00Z">
                <w:rPr>
                  <w:rFonts w:ascii="Cambria Math" w:hAnsi="Cambria Math"/>
                  <w:sz w:val="22"/>
                  <w:szCs w:val="22"/>
                </w:rPr>
                <m:t>k</m:t>
              </w:ins>
            </m:r>
          </m:sub>
        </m:sSub>
      </m:oMath>
      <w:ins w:id="329" w:author="Dominique Caron" w:date="2023-07-12T14:57:00Z">
        <w:r w:rsidRPr="00670D9C">
          <w:rPr>
            <w:rFonts w:ascii="Times New Roman" w:hAnsi="Times New Roman"/>
          </w:rPr>
          <w:t xml:space="preserve"> </w:t>
        </w:r>
      </w:ins>
      <w:ins w:id="330" w:author="Dominique Caron" w:date="2023-08-07T10:46:00Z">
        <w:r>
          <w:rPr>
            <w:rFonts w:ascii="Times New Roman" w:hAnsi="Times New Roman"/>
          </w:rPr>
          <w:t xml:space="preserve">for the order of predator </w:t>
        </w:r>
        <w:r>
          <w:rPr>
            <w:rFonts w:ascii="Times New Roman" w:hAnsi="Times New Roman"/>
            <w:i/>
            <w:iCs/>
          </w:rPr>
          <w:t>j</w:t>
        </w:r>
      </w:ins>
      <w:r w:rsidRPr="00670D9C">
        <w:rPr>
          <w:rFonts w:ascii="Times New Roman" w:hAnsi="Times New Roman"/>
        </w:rPr>
        <w:t>.</w:t>
      </w:r>
    </w:p>
    <w:p w14:paraId="0D94C760" w14:textId="7491E217" w:rsidR="00186BFE" w:rsidRDefault="00186BFE" w:rsidP="00670D9C">
      <w:pPr>
        <w:pStyle w:val="BodyText"/>
        <w:spacing w:after="0"/>
        <w:rPr>
          <w:rFonts w:ascii="Times New Roman" w:hAnsi="Times New Roman"/>
        </w:rPr>
      </w:pPr>
    </w:p>
    <w:p w14:paraId="1FB162C7" w14:textId="228BA0B9" w:rsidR="00186BFE" w:rsidRDefault="00000000">
      <w:pPr>
        <w:spacing w:line="480" w:lineRule="auto"/>
        <w:rPr>
          <w:rFonts w:ascii="Times New Roman" w:hAnsi="Times New Roman"/>
        </w:rPr>
      </w:pPr>
      <w:r>
        <w:rPr>
          <w:rFonts w:ascii="Times New Roman" w:hAnsi="Times New Roman"/>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w:t>
      </w:r>
      <w:del w:id="331" w:author="Dominique Caron" w:date="2023-07-26T12:49:00Z">
        <w:r>
          <w:rPr>
            <w:rFonts w:ascii="Times New Roman" w:hAnsi="Times New Roman"/>
          </w:rPr>
          <w:delText xml:space="preserve"> in Etard et al. (2020)</w:delText>
        </w:r>
      </w:del>
      <w:r>
        <w:rPr>
          <w:rFonts w:ascii="Times New Roman" w:hAnsi="Times New Roman"/>
        </w:rPr>
        <w:t xml:space="preserve">, activity time match is also a binary variable where a 1 means the predator and the prey share the same activity time trait. Habitat match is the Jaccard similarity index between the habitat used by </w:t>
      </w:r>
      <w:r>
        <w:rPr>
          <w:rFonts w:ascii="Times New Roman" w:hAnsi="Times New Roman"/>
        </w:rPr>
        <w:lastRenderedPageBreak/>
        <w:t xml:space="preserve">the prey and the predator across the 12 habitat categories, which </w:t>
      </w:r>
      <w:del w:id="332" w:author="Dominique Caron" w:date="2023-08-07T10:47:00Z">
        <w:r w:rsidDel="00670D9C">
          <w:rPr>
            <w:rFonts w:ascii="Times New Roman" w:hAnsi="Times New Roman"/>
          </w:rPr>
          <w:delText>takes into account</w:delText>
        </w:r>
      </w:del>
      <w:ins w:id="333" w:author="Dominique Caron" w:date="2023-08-07T10:47:00Z">
        <w:r w:rsidR="00670D9C">
          <w:rPr>
            <w:rFonts w:ascii="Times New Roman" w:hAnsi="Times New Roman"/>
          </w:rPr>
          <w:t>considers</w:t>
        </w:r>
      </w:ins>
      <w:r>
        <w:rPr>
          <w:rFonts w:ascii="Times New Roman" w:hAnsi="Times New Roman"/>
        </w:rPr>
        <w:t xml:space="preserve">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w:t>
      </w:r>
      <w:del w:id="334" w:author="Dominique Caron" w:date="2023-08-07T10:47:00Z">
        <w:r w:rsidDel="008D0F4B">
          <w:rPr>
            <w:rFonts w:ascii="Times New Roman" w:hAnsi="Times New Roman"/>
          </w:rPr>
          <w:delText>longevity</w:delText>
        </w:r>
      </w:del>
      <w:ins w:id="335" w:author="Dominique Caron" w:date="2023-08-07T10:47:00Z">
        <w:r w:rsidR="008D0F4B">
          <w:rPr>
            <w:rFonts w:ascii="Times New Roman" w:hAnsi="Times New Roman"/>
          </w:rPr>
          <w:t>longevity,</w:t>
        </w:r>
      </w:ins>
      <w:r>
        <w:rPr>
          <w:rFonts w:ascii="Times New Roman" w:hAnsi="Times New Roman"/>
        </w:rPr>
        <w:t xml:space="preserve"> and clutch size, and scaled each continuous predictor (after transformation) by subtracting out the mean and dividing by two times the standard deviation so coefficients of continuous predictors are comparable to unscaled binary predictors</w:t>
      </w:r>
      <w:del w:id="336" w:author="Dominique Caron" w:date="2023-07-11T15:17:00Z">
        <w:r>
          <w:rPr>
            <w:rFonts w:ascii="Times New Roman" w:hAnsi="Times New Roman"/>
          </w:rPr>
          <w:delText xml:space="preserve"> </w:delText>
        </w:r>
      </w:del>
      <w:r>
        <w:rPr>
          <w:rFonts w:ascii="Times New Roman" w:hAnsi="Times New Roman"/>
        </w:rPr>
        <w:t xml:space="preserve"> (Gelman, 2008).</w:t>
      </w:r>
    </w:p>
    <w:p w14:paraId="732728E8" w14:textId="77777777" w:rsidR="00186BFE" w:rsidRDefault="00186BFE">
      <w:pPr>
        <w:spacing w:line="480" w:lineRule="auto"/>
        <w:rPr>
          <w:rFonts w:ascii="Times New Roman" w:hAnsi="Times New Roman"/>
        </w:rPr>
      </w:pPr>
    </w:p>
    <w:p w14:paraId="40594A76" w14:textId="77777777" w:rsidR="00186BFE" w:rsidRDefault="00000000">
      <w:pPr>
        <w:spacing w:line="480" w:lineRule="auto"/>
        <w:rPr>
          <w:rFonts w:ascii="Times New Roman" w:hAnsi="Times New Roman"/>
        </w:rPr>
      </w:pPr>
      <w:r>
        <w:rPr>
          <w:rFonts w:ascii="Times New Roman" w:hAnsi="Times New Roman"/>
        </w:rPr>
        <w:t>Fixed effects were drawn from a normal distribution with a mean of 0 and a standard deviation of 1. Random effects were drawn from normal distributions. We used a normal distribution with a mean of 0 and a standard deviation of 1 as prior for the mean and a Half-Cauchy distribution with a scale parameter of 5 as prior for the standard deviation of the random effects:</w:t>
      </w:r>
    </w:p>
    <w:p w14:paraId="186080EB" w14:textId="0861D9B8" w:rsidR="008D0F4B" w:rsidRPr="008D0F4B" w:rsidDel="008D0F4B" w:rsidRDefault="008D0F4B" w:rsidP="008D0F4B">
      <w:pPr>
        <w:spacing w:line="480" w:lineRule="auto"/>
        <w:rPr>
          <w:del w:id="337" w:author="Dominique Caron" w:date="2023-07-17T14:35:00Z"/>
          <w:rFonts w:ascii="Times New Roman" w:hAnsi="Times New Roman"/>
          <w:rPrChange w:id="338" w:author="Dominique Caron" w:date="2023-08-07T10:48:00Z">
            <w:rPr>
              <w:del w:id="339" w:author="Dominique Caron" w:date="2023-07-17T14:35:00Z"/>
              <w:rFonts w:ascii="Cambria Math" w:hAnsi="Cambria Math"/>
              <w:i/>
            </w:rPr>
          </w:rPrChange>
        </w:rPr>
      </w:pPr>
      <m:oMathPara>
        <m:oMath>
          <m:r>
            <w:ins w:id="340" w:author="Dominique Caron" w:date="2023-08-07T10:48:00Z">
              <w:rPr>
                <w:rFonts w:ascii="Cambria Math" w:hAnsi="Cambria Math"/>
              </w:rPr>
              <m:t>α,β</m:t>
            </w:ins>
          </m:r>
          <m:r>
            <w:ins w:id="341" w:author="Dominique Caron" w:date="2023-08-07T10:48:00Z">
              <w:rPr>
                <w:rFonts w:ascii="Cambria Math" w:hAnsi="Cambria Math"/>
              </w:rPr>
              <m:t xml:space="preserve"> </m:t>
            </w:ins>
          </m:r>
          <m:r>
            <w:ins w:id="342" w:author="Dominique Caron" w:date="2023-08-07T10:48:00Z">
              <w:rPr>
                <w:rFonts w:ascii="Cambria Math" w:hAnsi="Cambria Math"/>
              </w:rPr>
              <m:t>~</m:t>
            </w:ins>
          </m:r>
          <m:r>
            <w:ins w:id="343" w:author="Dominique Caron" w:date="2023-08-07T10:48:00Z">
              <w:rPr>
                <w:rFonts w:ascii="Cambria Math" w:hAnsi="Cambria Math"/>
              </w:rPr>
              <m:t xml:space="preserve"> </m:t>
            </w:ins>
          </m:r>
          <m:r>
            <w:ins w:id="344" w:author="Dominique Caron" w:date="2023-08-07T10:48:00Z">
              <w:rPr>
                <w:rFonts w:ascii="Cambria Math" w:hAnsi="Cambria Math"/>
              </w:rPr>
              <m:t>Normal</m:t>
            </w:ins>
          </m:r>
          <m:d>
            <m:dPr>
              <m:ctrlPr>
                <w:ins w:id="345" w:author="Dominique Caron" w:date="2023-08-07T10:48:00Z">
                  <w:rPr>
                    <w:rFonts w:ascii="Cambria Math" w:hAnsi="Cambria Math"/>
                    <w:i/>
                  </w:rPr>
                </w:ins>
              </m:ctrlPr>
            </m:dPr>
            <m:e>
              <m:r>
                <w:ins w:id="346" w:author="Dominique Caron" w:date="2023-08-07T10:48:00Z">
                  <w:rPr>
                    <w:rFonts w:ascii="Cambria Math" w:hAnsi="Cambria Math"/>
                  </w:rPr>
                  <m:t>0,1</m:t>
                </w:ins>
              </m:r>
            </m:e>
          </m:d>
        </m:oMath>
      </m:oMathPara>
    </w:p>
    <w:p w14:paraId="51B0B7AA" w14:textId="77777777" w:rsidR="008D0F4B" w:rsidRPr="008D0F4B" w:rsidRDefault="008D0F4B" w:rsidP="008D0F4B">
      <w:pPr>
        <w:spacing w:line="480" w:lineRule="auto"/>
        <w:jc w:val="center"/>
        <w:rPr>
          <w:ins w:id="347" w:author="Dominique Caron" w:date="2023-08-07T10:48:00Z"/>
          <w:rFonts w:ascii="Times New Roman" w:hAnsi="Times New Roman"/>
          <w:rPrChange w:id="348" w:author="Dominique Caron" w:date="2023-08-07T10:48:00Z">
            <w:rPr>
              <w:ins w:id="349" w:author="Dominique Caron" w:date="2023-08-07T10:48:00Z"/>
            </w:rPr>
          </w:rPrChange>
        </w:rPr>
      </w:pPr>
    </w:p>
    <w:p w14:paraId="493E7689" w14:textId="1CCDC61E" w:rsidR="008D0F4B" w:rsidRPr="008D0F4B" w:rsidDel="008D0F4B" w:rsidRDefault="008D0F4B" w:rsidP="008D0F4B">
      <w:pPr>
        <w:spacing w:line="480" w:lineRule="auto"/>
        <w:rPr>
          <w:del w:id="350" w:author="Dominique Caron" w:date="2023-07-17T14:35:00Z"/>
          <w:rFonts w:ascii="Times New Roman" w:hAnsi="Times New Roman"/>
          <w:rPrChange w:id="351" w:author="Dominique Caron" w:date="2023-08-07T10:48:00Z">
            <w:rPr>
              <w:del w:id="352" w:author="Dominique Caron" w:date="2023-07-17T14:35:00Z"/>
              <w:rFonts w:ascii="Cambria Math" w:hAnsi="Cambria Math"/>
              <w:i/>
            </w:rPr>
          </w:rPrChange>
        </w:rPr>
      </w:pPr>
      <m:oMathPara>
        <m:oMath>
          <m:sSub>
            <m:sSubPr>
              <m:ctrlPr>
                <w:ins w:id="353" w:author="Dominique Caron" w:date="2023-08-07T10:48:00Z">
                  <w:rPr>
                    <w:rFonts w:ascii="Cambria Math" w:hAnsi="Cambria Math"/>
                    <w:i/>
                    <w:sz w:val="22"/>
                    <w:szCs w:val="22"/>
                  </w:rPr>
                </w:ins>
              </m:ctrlPr>
            </m:sSubPr>
            <m:e>
              <m:r>
                <w:ins w:id="354" w:author="Dominique Caron" w:date="2023-08-07T10:48:00Z">
                  <w:rPr>
                    <w:rFonts w:ascii="Cambria Math" w:hAnsi="Cambria Math"/>
                    <w:sz w:val="22"/>
                    <w:szCs w:val="22"/>
                  </w:rPr>
                  <m:t>α</m:t>
                </w:ins>
              </m:r>
            </m:e>
            <m:sub>
              <m:r>
                <w:ins w:id="355" w:author="Dominique Caron" w:date="2023-08-07T10:48:00Z">
                  <w:rPr>
                    <w:rFonts w:ascii="Cambria Math" w:hAnsi="Cambria Math"/>
                    <w:sz w:val="22"/>
                    <w:szCs w:val="22"/>
                  </w:rPr>
                  <m:t>predator</m:t>
                </w:ins>
              </m:r>
              <m:d>
                <m:dPr>
                  <m:begChr m:val="["/>
                  <m:endChr m:val="]"/>
                  <m:ctrlPr>
                    <w:ins w:id="356" w:author="Dominique Caron" w:date="2023-08-07T10:48:00Z">
                      <w:rPr>
                        <w:rFonts w:ascii="Cambria Math" w:hAnsi="Cambria Math"/>
                        <w:i/>
                        <w:sz w:val="22"/>
                        <w:szCs w:val="22"/>
                      </w:rPr>
                    </w:ins>
                  </m:ctrlPr>
                </m:dPr>
                <m:e>
                  <m:r>
                    <w:ins w:id="357" w:author="Dominique Caron" w:date="2023-08-07T10:48:00Z">
                      <w:rPr>
                        <w:rFonts w:ascii="Cambria Math" w:hAnsi="Cambria Math"/>
                        <w:sz w:val="22"/>
                        <w:szCs w:val="22"/>
                      </w:rPr>
                      <m:t>j</m:t>
                    </w:ins>
                  </m:r>
                </m:e>
              </m:d>
            </m:sub>
          </m:sSub>
          <m:r>
            <w:ins w:id="358" w:author="Dominique Caron" w:date="2023-08-07T10:48:00Z">
              <w:rPr>
                <w:rFonts w:ascii="Cambria Math" w:hAnsi="Cambria Math"/>
              </w:rPr>
              <m:t>,</m:t>
            </w:ins>
          </m:r>
          <m:sSub>
            <m:sSubPr>
              <m:ctrlPr>
                <w:ins w:id="359" w:author="Dominique Caron" w:date="2023-08-07T10:48:00Z">
                  <w:rPr>
                    <w:rFonts w:ascii="Cambria Math" w:hAnsi="Cambria Math"/>
                    <w:i/>
                    <w:sz w:val="22"/>
                    <w:szCs w:val="22"/>
                  </w:rPr>
                </w:ins>
              </m:ctrlPr>
            </m:sSubPr>
            <m:e>
              <m:r>
                <w:ins w:id="360" w:author="Dominique Caron" w:date="2023-08-07T10:48:00Z">
                  <w:rPr>
                    <w:rFonts w:ascii="Cambria Math" w:hAnsi="Cambria Math"/>
                    <w:sz w:val="22"/>
                    <w:szCs w:val="22"/>
                  </w:rPr>
                  <m:t>β</m:t>
                </w:ins>
              </m:r>
            </m:e>
            <m:sub>
              <m:r>
                <w:ins w:id="361" w:author="Dominique Caron" w:date="2023-08-07T10:48:00Z">
                  <w:rPr>
                    <w:rFonts w:ascii="Cambria Math" w:hAnsi="Cambria Math"/>
                    <w:sz w:val="22"/>
                    <w:szCs w:val="22"/>
                  </w:rPr>
                  <m:t>k,predator</m:t>
                </w:ins>
              </m:r>
              <m:d>
                <m:dPr>
                  <m:begChr m:val="["/>
                  <m:endChr m:val="]"/>
                  <m:ctrlPr>
                    <w:ins w:id="362" w:author="Dominique Caron" w:date="2023-08-07T10:48:00Z">
                      <w:rPr>
                        <w:rFonts w:ascii="Cambria Math" w:hAnsi="Cambria Math"/>
                        <w:i/>
                        <w:sz w:val="22"/>
                        <w:szCs w:val="22"/>
                      </w:rPr>
                    </w:ins>
                  </m:ctrlPr>
                </m:dPr>
                <m:e>
                  <m:r>
                    <w:ins w:id="363" w:author="Dominique Caron" w:date="2023-08-07T10:48:00Z">
                      <w:rPr>
                        <w:rFonts w:ascii="Cambria Math" w:hAnsi="Cambria Math"/>
                        <w:sz w:val="22"/>
                        <w:szCs w:val="22"/>
                      </w:rPr>
                      <m:t>j</m:t>
                    </w:ins>
                  </m:r>
                </m:e>
              </m:d>
            </m:sub>
          </m:sSub>
          <m:r>
            <w:ins w:id="364" w:author="Dominique Caron" w:date="2023-08-07T10:48:00Z">
              <w:rPr>
                <w:rFonts w:ascii="Cambria Math" w:hAnsi="Cambria Math"/>
              </w:rPr>
              <m:t xml:space="preserve"> </m:t>
            </w:ins>
          </m:r>
          <m:r>
            <w:ins w:id="365" w:author="Dominique Caron" w:date="2023-08-07T10:48:00Z">
              <w:rPr>
                <w:rFonts w:ascii="Cambria Math" w:hAnsi="Cambria Math"/>
              </w:rPr>
              <m:t>~</m:t>
            </w:ins>
          </m:r>
          <m:r>
            <w:ins w:id="366" w:author="Dominique Caron" w:date="2023-08-07T10:48:00Z">
              <w:rPr>
                <w:rFonts w:ascii="Cambria Math" w:hAnsi="Cambria Math"/>
              </w:rPr>
              <m:t xml:space="preserve"> </m:t>
            </w:ins>
          </m:r>
          <m:r>
            <w:ins w:id="367" w:author="Dominique Caron" w:date="2023-08-07T10:48:00Z">
              <w:rPr>
                <w:rFonts w:ascii="Cambria Math" w:hAnsi="Cambria Math"/>
              </w:rPr>
              <m:t>Normal</m:t>
            </w:ins>
          </m:r>
          <m:d>
            <m:dPr>
              <m:ctrlPr>
                <w:ins w:id="368" w:author="Dominique Caron" w:date="2023-08-07T10:48:00Z">
                  <w:rPr>
                    <w:rFonts w:ascii="Cambria Math" w:hAnsi="Cambria Math"/>
                    <w:i/>
                  </w:rPr>
                </w:ins>
              </m:ctrlPr>
            </m:dPr>
            <m:e>
              <m:r>
                <w:ins w:id="369" w:author="Dominique Caron" w:date="2023-08-07T10:49:00Z">
                  <w:rPr>
                    <w:rFonts w:ascii="Cambria Math" w:hAnsi="Cambria Math"/>
                  </w:rPr>
                  <m:t>μ, σ</m:t>
                </w:ins>
              </m:r>
            </m:e>
          </m:d>
        </m:oMath>
      </m:oMathPara>
    </w:p>
    <w:p w14:paraId="5A284D8F" w14:textId="77777777" w:rsidR="008D0F4B" w:rsidRPr="008D0F4B" w:rsidRDefault="008D0F4B" w:rsidP="008D0F4B">
      <w:pPr>
        <w:spacing w:line="480" w:lineRule="auto"/>
        <w:jc w:val="center"/>
        <w:rPr>
          <w:ins w:id="370" w:author="Dominique Caron" w:date="2023-08-07T10:48:00Z"/>
          <w:rFonts w:ascii="Times New Roman" w:hAnsi="Times New Roman"/>
          <w:rPrChange w:id="371" w:author="Dominique Caron" w:date="2023-08-07T10:48:00Z">
            <w:rPr>
              <w:ins w:id="372" w:author="Dominique Caron" w:date="2023-08-07T10:48:00Z"/>
            </w:rPr>
          </w:rPrChange>
        </w:rPr>
      </w:pPr>
    </w:p>
    <w:p w14:paraId="7C564453" w14:textId="39E78BE1" w:rsidR="008D0F4B" w:rsidRPr="008D0F4B" w:rsidDel="008D0F4B" w:rsidRDefault="008D0F4B" w:rsidP="008D0F4B">
      <w:pPr>
        <w:spacing w:line="480" w:lineRule="auto"/>
        <w:rPr>
          <w:del w:id="373" w:author="Dominique Caron" w:date="2023-07-17T14:35:00Z"/>
          <w:rFonts w:ascii="Times New Roman" w:hAnsi="Times New Roman"/>
          <w:rPrChange w:id="374" w:author="Dominique Caron" w:date="2023-08-07T10:48:00Z">
            <w:rPr>
              <w:del w:id="375" w:author="Dominique Caron" w:date="2023-07-17T14:35:00Z"/>
              <w:rFonts w:ascii="Cambria Math" w:hAnsi="Cambria Math"/>
              <w:i/>
            </w:rPr>
          </w:rPrChange>
        </w:rPr>
      </w:pPr>
      <m:oMathPara>
        <m:oMath>
          <m:r>
            <w:ins w:id="376" w:author="Dominique Caron" w:date="2023-08-07T10:48:00Z">
              <w:rPr>
                <w:rFonts w:ascii="Cambria Math" w:hAnsi="Cambria Math"/>
              </w:rPr>
              <m:t>μ</m:t>
            </w:ins>
          </m:r>
          <m:r>
            <w:ins w:id="377" w:author="Dominique Caron" w:date="2023-08-07T10:48:00Z">
              <w:rPr>
                <w:rFonts w:ascii="Cambria Math" w:hAnsi="Cambria Math"/>
              </w:rPr>
              <m:t xml:space="preserve"> </m:t>
            </w:ins>
          </m:r>
          <m:r>
            <w:ins w:id="378" w:author="Dominique Caron" w:date="2023-08-07T10:48:00Z">
              <w:rPr>
                <w:rFonts w:ascii="Cambria Math" w:hAnsi="Cambria Math"/>
              </w:rPr>
              <m:t>~</m:t>
            </w:ins>
          </m:r>
          <m:r>
            <w:ins w:id="379" w:author="Dominique Caron" w:date="2023-08-07T10:48:00Z">
              <w:rPr>
                <w:rFonts w:ascii="Cambria Math" w:hAnsi="Cambria Math"/>
              </w:rPr>
              <m:t xml:space="preserve"> </m:t>
            </w:ins>
          </m:r>
          <m:r>
            <w:ins w:id="380" w:author="Dominique Caron" w:date="2023-08-07T10:48:00Z">
              <w:rPr>
                <w:rFonts w:ascii="Cambria Math" w:hAnsi="Cambria Math"/>
              </w:rPr>
              <m:t>Normal</m:t>
            </w:ins>
          </m:r>
          <m:d>
            <m:dPr>
              <m:ctrlPr>
                <w:ins w:id="381" w:author="Dominique Caron" w:date="2023-08-07T10:48:00Z">
                  <w:rPr>
                    <w:rFonts w:ascii="Cambria Math" w:hAnsi="Cambria Math"/>
                    <w:i/>
                  </w:rPr>
                </w:ins>
              </m:ctrlPr>
            </m:dPr>
            <m:e>
              <m:r>
                <w:ins w:id="382" w:author="Dominique Caron" w:date="2023-08-07T10:48:00Z">
                  <w:rPr>
                    <w:rFonts w:ascii="Cambria Math" w:hAnsi="Cambria Math"/>
                  </w:rPr>
                  <m:t>0,</m:t>
                </w:ins>
              </m:r>
              <m:r>
                <w:ins w:id="383" w:author="Dominique Caron" w:date="2023-08-07T10:48:00Z">
                  <w:rPr>
                    <w:rFonts w:ascii="Cambria Math" w:hAnsi="Cambria Math"/>
                  </w:rPr>
                  <m:t xml:space="preserve"> </m:t>
                </w:ins>
              </m:r>
              <m:r>
                <w:ins w:id="384" w:author="Dominique Caron" w:date="2023-08-07T10:48:00Z">
                  <w:rPr>
                    <w:rFonts w:ascii="Cambria Math" w:hAnsi="Cambria Math"/>
                  </w:rPr>
                  <m:t>1</m:t>
                </w:ins>
              </m:r>
            </m:e>
          </m:d>
        </m:oMath>
      </m:oMathPara>
    </w:p>
    <w:p w14:paraId="5C582C59" w14:textId="77777777" w:rsidR="008D0F4B" w:rsidRPr="008D0F4B" w:rsidRDefault="008D0F4B" w:rsidP="008D0F4B">
      <w:pPr>
        <w:spacing w:line="480" w:lineRule="auto"/>
        <w:jc w:val="center"/>
        <w:rPr>
          <w:ins w:id="385" w:author="Dominique Caron" w:date="2023-08-07T10:48:00Z"/>
          <w:rFonts w:ascii="Times New Roman" w:hAnsi="Times New Roman"/>
          <w:rPrChange w:id="386" w:author="Dominique Caron" w:date="2023-08-07T10:48:00Z">
            <w:rPr>
              <w:ins w:id="387" w:author="Dominique Caron" w:date="2023-08-07T10:48:00Z"/>
            </w:rPr>
          </w:rPrChange>
        </w:rPr>
      </w:pPr>
    </w:p>
    <w:p w14:paraId="14882D33" w14:textId="781FB77C" w:rsidR="008D0F4B" w:rsidRDefault="008D0F4B" w:rsidP="008D0F4B">
      <w:pPr>
        <w:spacing w:line="480" w:lineRule="auto"/>
        <w:jc w:val="center"/>
        <w:rPr>
          <w:ins w:id="388" w:author="Dominique Caron" w:date="2023-08-07T10:48:00Z"/>
          <w:del w:id="389" w:author="Dominique Caron" w:date="2023-07-17T14:35:00Z"/>
        </w:rPr>
      </w:pPr>
      <m:oMathPara>
        <m:oMath>
          <m:r>
            <w:ins w:id="390" w:author="Dominique Caron" w:date="2023-08-07T10:48:00Z">
              <w:rPr>
                <w:rFonts w:ascii="Cambria Math" w:hAnsi="Cambria Math"/>
              </w:rPr>
              <m:t>σ ~ HalfCauchy(0,</m:t>
            </w:ins>
          </m:r>
          <m:r>
            <w:ins w:id="391" w:author="Dominique Caron" w:date="2023-08-07T10:48:00Z">
              <w:rPr>
                <w:rFonts w:ascii="Cambria Math" w:hAnsi="Cambria Math"/>
              </w:rPr>
              <m:t xml:space="preserve"> </m:t>
            </w:ins>
          </m:r>
          <m:r>
            <w:ins w:id="392" w:author="Dominique Caron" w:date="2023-08-07T10:48:00Z">
              <w:rPr>
                <w:rFonts w:ascii="Cambria Math" w:hAnsi="Cambria Math"/>
              </w:rPr>
              <m:t>5)</m:t>
            </w:ins>
          </m:r>
        </m:oMath>
      </m:oMathPara>
    </w:p>
    <w:p w14:paraId="3C8A6636" w14:textId="685730BE" w:rsidR="00186BFE" w:rsidDel="008D0F4B" w:rsidRDefault="00186BFE">
      <w:pPr>
        <w:spacing w:line="480" w:lineRule="auto"/>
        <w:jc w:val="center"/>
        <w:rPr>
          <w:del w:id="393" w:author="Dominique Caron" w:date="2023-08-07T10:48:00Z"/>
          <w:rFonts w:ascii="Times New Roman" w:hAnsi="Times New Roman"/>
        </w:rPr>
      </w:pPr>
    </w:p>
    <w:p w14:paraId="247FFB30" w14:textId="2540A864" w:rsidR="00186BFE" w:rsidDel="008D0F4B" w:rsidRDefault="00186BFE">
      <w:pPr>
        <w:spacing w:line="480" w:lineRule="auto"/>
        <w:jc w:val="center"/>
        <w:rPr>
          <w:del w:id="394" w:author="Dominique Caron" w:date="2023-08-07T10:48:00Z"/>
          <w:rFonts w:ascii="Times New Roman" w:hAnsi="Times New Roman"/>
        </w:rPr>
      </w:pPr>
    </w:p>
    <w:p w14:paraId="5CD4248C" w14:textId="01AB5548" w:rsidR="00186BFE" w:rsidDel="008D0F4B" w:rsidRDefault="00186BFE">
      <w:pPr>
        <w:spacing w:line="480" w:lineRule="auto"/>
        <w:jc w:val="center"/>
        <w:rPr>
          <w:del w:id="395" w:author="Dominique Caron" w:date="2023-08-07T10:48:00Z"/>
          <w:rFonts w:ascii="Times New Roman" w:hAnsi="Times New Roman"/>
        </w:rPr>
      </w:pPr>
    </w:p>
    <w:p w14:paraId="518AECF8" w14:textId="36845320" w:rsidR="00186BFE" w:rsidRDefault="00186BFE" w:rsidP="008D0F4B">
      <w:pPr>
        <w:spacing w:line="480" w:lineRule="auto"/>
        <w:rPr>
          <w:rFonts w:ascii="Times New Roman" w:hAnsi="Times New Roman"/>
        </w:rPr>
        <w:pPrChange w:id="396" w:author="Dominique Caron" w:date="2023-08-07T10:48:00Z">
          <w:pPr>
            <w:spacing w:line="480" w:lineRule="auto"/>
            <w:jc w:val="center"/>
          </w:pPr>
        </w:pPrChange>
      </w:pPr>
    </w:p>
    <w:p w14:paraId="59B1C554" w14:textId="77777777" w:rsidR="00186BFE" w:rsidRDefault="00000000">
      <w:pPr>
        <w:pStyle w:val="BodyText"/>
        <w:spacing w:after="0"/>
      </w:pPr>
      <w:r>
        <w:rPr>
          <w:rFonts w:ascii="Times New Roman" w:hAnsi="Times New Roman"/>
        </w:rPr>
        <w:t xml:space="preserve">Model parameters were estimated with Hamiltonian Monte Carlo (Neal, 2011). </w:t>
      </w:r>
      <w:del w:id="397" w:author="Dominique Caron" w:date="2023-07-26T12:49:00Z">
        <w:r>
          <w:rPr>
            <w:rFonts w:ascii="Times New Roman" w:hAnsi="Times New Roman"/>
          </w:rPr>
          <w:delText>To fit the models, w</w:delText>
        </w:r>
      </w:del>
      <w:ins w:id="398" w:author="Dominique Caron" w:date="2023-07-26T12:49:00Z">
        <w:r>
          <w:rPr>
            <w:rFonts w:ascii="Times New Roman" w:hAnsi="Times New Roman"/>
          </w:rPr>
          <w:t>W</w:t>
        </w:r>
      </w:ins>
      <w:r>
        <w:rPr>
          <w:rFonts w:ascii="Times New Roman" w:hAnsi="Times New Roman"/>
        </w:rPr>
        <w:t xml:space="preserve">e ran four chains, each with 2000 warm-up iterations, followed by 2000 iterations for inference. We diagnosed convergence and adequacy with </w:t>
      </w:r>
      <w:ins w:id="399" w:author="Dominique Caron" w:date="2023-07-10T15:43:00Z">
        <w:r>
          <w:rPr>
            <w:rFonts w:ascii="Times New Roman" w:hAnsi="Times New Roman"/>
          </w:rPr>
          <w:t xml:space="preserve">trace </w:t>
        </w:r>
      </w:ins>
      <w:r>
        <w:rPr>
          <w:rFonts w:ascii="Times New Roman" w:hAnsi="Times New Roman"/>
        </w:rPr>
        <w:t>rank plots, posterior predictive checks, and we calculated the rank-normalized potential scale reduction factor on split chains for all runs (</w:t>
      </w:r>
      <w:proofErr w:type="spellStart"/>
      <w:r>
        <w:rPr>
          <w:rFonts w:ascii="Times New Roman" w:hAnsi="Times New Roman"/>
        </w:rPr>
        <w:t>Vehtari</w:t>
      </w:r>
      <w:proofErr w:type="spellEnd"/>
      <w:r>
        <w:rPr>
          <w:rFonts w:ascii="Times New Roman" w:hAnsi="Times New Roman"/>
        </w:rPr>
        <w:t xml:space="preserve"> et al. 2021; Appendix S</w:t>
      </w:r>
      <w:del w:id="400" w:author="Dominique Caron" w:date="2023-07-12T13:59:00Z">
        <w:r>
          <w:rPr>
            <w:rFonts w:ascii="Times New Roman" w:hAnsi="Times New Roman"/>
          </w:rPr>
          <w:delText>5</w:delText>
        </w:r>
      </w:del>
      <w:ins w:id="401" w:author="Dominique Caron" w:date="2023-07-12T13:59:00Z">
        <w:r>
          <w:rPr>
            <w:rFonts w:ascii="Times New Roman" w:hAnsi="Times New Roman"/>
          </w:rPr>
          <w:t>6</w:t>
        </w:r>
      </w:ins>
      <w:r>
        <w:rPr>
          <w:rFonts w:ascii="Times New Roman" w:hAnsi="Times New Roman"/>
        </w:rPr>
        <w:t xml:space="preserve">). We conducted the analyses using Stan (Carpenter et al., 2017) through the package </w:t>
      </w:r>
      <w:r>
        <w:rPr>
          <w:rFonts w:ascii="Times New Roman" w:hAnsi="Times New Roman"/>
          <w:i/>
          <w:iCs/>
        </w:rPr>
        <w:t>brms</w:t>
      </w:r>
      <w:r>
        <w:rPr>
          <w:rFonts w:ascii="Times New Roman" w:hAnsi="Times New Roman"/>
        </w:rPr>
        <w:t xml:space="preserve"> in R (</w:t>
      </w:r>
      <w:proofErr w:type="spellStart"/>
      <w:r>
        <w:rPr>
          <w:rFonts w:ascii="Times New Roman" w:hAnsi="Times New Roman"/>
        </w:rPr>
        <w:t>Bürkner</w:t>
      </w:r>
      <w:proofErr w:type="spellEnd"/>
      <w:r>
        <w:rPr>
          <w:rFonts w:ascii="Times New Roman" w:hAnsi="Times New Roman"/>
        </w:rPr>
        <w:t xml:space="preserve"> 2017).</w:t>
      </w:r>
    </w:p>
    <w:p w14:paraId="13EBFC30" w14:textId="77777777" w:rsidR="00186BFE" w:rsidRDefault="00186BFE">
      <w:pPr>
        <w:pStyle w:val="BodyText"/>
        <w:spacing w:after="0"/>
        <w:rPr>
          <w:rFonts w:ascii="Times New Roman" w:hAnsi="Times New Roman"/>
        </w:rPr>
      </w:pPr>
    </w:p>
    <w:p w14:paraId="5F367AA7" w14:textId="77777777" w:rsidR="00186BFE" w:rsidRDefault="00000000">
      <w:pPr>
        <w:spacing w:line="480" w:lineRule="auto"/>
        <w:rPr>
          <w:rFonts w:ascii="Times New Roman" w:hAnsi="Times New Roman"/>
          <w:i/>
          <w:iCs/>
        </w:rPr>
      </w:pPr>
      <w:r>
        <w:rPr>
          <w:rFonts w:ascii="Times New Roman" w:hAnsi="Times New Roman"/>
          <w:i/>
          <w:iCs/>
        </w:rPr>
        <w:t>Predicting species interactions</w:t>
      </w:r>
    </w:p>
    <w:p w14:paraId="480C41DE" w14:textId="77777777" w:rsidR="00186BFE" w:rsidRDefault="00000000">
      <w:pPr>
        <w:pStyle w:val="BodyText"/>
      </w:pPr>
      <w:del w:id="402" w:author="Dominique Caron" w:date="2023-07-26T12:50:00Z">
        <w:r>
          <w:rPr>
            <w:rFonts w:ascii="Times New Roman" w:hAnsi="Times New Roman"/>
          </w:rPr>
          <w:delText>To quantify model transferability, w</w:delText>
        </w:r>
      </w:del>
      <w:ins w:id="403" w:author="Dominique Caron" w:date="2023-07-26T12:50:00Z">
        <w:r>
          <w:rPr>
            <w:rFonts w:ascii="Times New Roman" w:hAnsi="Times New Roman"/>
          </w:rPr>
          <w:t>W</w:t>
        </w:r>
      </w:ins>
      <w:r>
        <w:rPr>
          <w:rFonts w:ascii="Times New Roman" w:hAnsi="Times New Roman"/>
        </w:rPr>
        <w:t xml:space="preserve">e used each model to predict the food web </w:t>
      </w:r>
      <w:del w:id="404" w:author="Dominique Caron" w:date="2023-06-12T14:11:00Z">
        <w:r>
          <w:rPr>
            <w:rFonts w:ascii="Times New Roman" w:hAnsi="Times New Roman"/>
          </w:rPr>
          <w:delText>fitted with that model</w:delText>
        </w:r>
      </w:del>
      <w:ins w:id="405" w:author="Dominique Caron" w:date="2023-06-12T14:11:00Z">
        <w:r>
          <w:rPr>
            <w:rFonts w:ascii="Times New Roman" w:hAnsi="Times New Roman"/>
          </w:rPr>
          <w:t>on which it was trained</w:t>
        </w:r>
      </w:ins>
      <w:r>
        <w:rPr>
          <w:rFonts w:ascii="Times New Roman" w:hAnsi="Times New Roman"/>
        </w:rPr>
        <w:t xml:space="preserve"> and that of the other regions considered (Figure 1a). For each possible predator-prey pair, we extracted the mean of the posterior as the probability of interaction, and the standard deviation of the posterior as the uncertainty around the predicted probability of interaction. </w:t>
      </w:r>
      <w:del w:id="406" w:author="Dominique Caron" w:date="2023-07-26T12:50:00Z">
        <w:r>
          <w:rPr>
            <w:rFonts w:ascii="Times New Roman" w:hAnsi="Times New Roman"/>
          </w:rPr>
          <w:delText xml:space="preserve">When predicting the food web on which the model was </w:delText>
        </w:r>
      </w:del>
      <w:del w:id="407" w:author="Dominique Caron" w:date="2023-05-31T10:57:00Z">
        <w:r>
          <w:rPr>
            <w:rFonts w:ascii="Times New Roman" w:hAnsi="Times New Roman"/>
          </w:rPr>
          <w:delText>calibrated</w:delText>
        </w:r>
      </w:del>
      <w:del w:id="408" w:author="Dominique Caron" w:date="2023-07-26T12:50:00Z">
        <w:r>
          <w:rPr>
            <w:rFonts w:ascii="Times New Roman" w:hAnsi="Times New Roman"/>
          </w:rPr>
          <w:delText xml:space="preserve"> (i.e., within food web predictions), w</w:delText>
        </w:r>
      </w:del>
      <w:ins w:id="409" w:author="Dominique Caron" w:date="2023-07-26T12:50:00Z">
        <w:r>
          <w:rPr>
            <w:rFonts w:ascii="Times New Roman" w:hAnsi="Times New Roman"/>
          </w:rPr>
          <w:t>W</w:t>
        </w:r>
      </w:ins>
      <w:r>
        <w:rPr>
          <w:rFonts w:ascii="Times New Roman" w:hAnsi="Times New Roman"/>
        </w:rPr>
        <w:t xml:space="preserve">e compared the predicted interaction probabilities to the validation subset of the </w:t>
      </w:r>
      <w:ins w:id="410" w:author="Dominique Caron" w:date="2023-07-26T12:50:00Z">
        <w:r>
          <w:rPr>
            <w:rFonts w:ascii="Times New Roman" w:hAnsi="Times New Roman"/>
          </w:rPr>
          <w:t xml:space="preserve">same </w:t>
        </w:r>
      </w:ins>
      <w:r>
        <w:rPr>
          <w:rFonts w:ascii="Times New Roman" w:hAnsi="Times New Roman"/>
        </w:rPr>
        <w:t>food web</w:t>
      </w:r>
      <w:ins w:id="411" w:author="Dominique Caron" w:date="2023-07-26T12:50:00Z">
        <w:r>
          <w:rPr>
            <w:rFonts w:ascii="Times New Roman" w:hAnsi="Times New Roman"/>
          </w:rPr>
          <w:t xml:space="preserve"> (</w:t>
        </w:r>
      </w:ins>
      <w:ins w:id="412" w:author="Dominique Caron" w:date="2023-07-26T12:51:00Z">
        <w:r>
          <w:rPr>
            <w:rFonts w:ascii="Times New Roman" w:hAnsi="Times New Roman"/>
          </w:rPr>
          <w:t>i.e., within food web predictions)</w:t>
        </w:r>
      </w:ins>
      <w:del w:id="413" w:author="Dominique Caron" w:date="2023-07-26T12:51:00Z">
        <w:r>
          <w:rPr>
            <w:rFonts w:ascii="Times New Roman" w:hAnsi="Times New Roman"/>
          </w:rPr>
          <w:delText xml:space="preserve">. When predicting food webs other than the one on which the model was </w:delText>
        </w:r>
      </w:del>
      <w:del w:id="414" w:author="Dominique Caron" w:date="2023-05-31T10:57:00Z">
        <w:r>
          <w:rPr>
            <w:rFonts w:ascii="Times New Roman" w:hAnsi="Times New Roman"/>
          </w:rPr>
          <w:delText>calibrated</w:delText>
        </w:r>
      </w:del>
      <w:del w:id="415" w:author="Dominique Caron" w:date="2023-07-26T12:51:00Z">
        <w:r>
          <w:rPr>
            <w:rFonts w:ascii="Times New Roman" w:hAnsi="Times New Roman"/>
          </w:rPr>
          <w:delText xml:space="preserve"> (i.e., between food web predictions), we</w:delText>
        </w:r>
      </w:del>
      <w:ins w:id="416" w:author="Dominique Caron" w:date="2023-07-26T12:51:00Z">
        <w:r>
          <w:rPr>
            <w:rFonts w:ascii="Times New Roman" w:hAnsi="Times New Roman"/>
          </w:rPr>
          <w:t xml:space="preserve"> and</w:t>
        </w:r>
      </w:ins>
      <w:r>
        <w:rPr>
          <w:rFonts w:ascii="Times New Roman" w:hAnsi="Times New Roman"/>
        </w:rPr>
        <w:t xml:space="preserve"> compared the predicted interaction probabilities to</w:t>
      </w:r>
      <w:del w:id="417" w:author="Dominique Caron" w:date="2023-07-26T12:51:00Z">
        <w:r>
          <w:rPr>
            <w:rFonts w:ascii="Times New Roman" w:hAnsi="Times New Roman"/>
          </w:rPr>
          <w:delText xml:space="preserve"> the</w:delText>
        </w:r>
      </w:del>
      <w:r>
        <w:rPr>
          <w:rFonts w:ascii="Times New Roman" w:hAnsi="Times New Roman"/>
        </w:rPr>
        <w:t xml:space="preserve"> entire empirical food web</w:t>
      </w:r>
      <w:ins w:id="418" w:author="Dominique Caron" w:date="2023-07-26T12:51:00Z">
        <w:r>
          <w:rPr>
            <w:rFonts w:ascii="Times New Roman" w:hAnsi="Times New Roman"/>
          </w:rPr>
          <w:t>s (i.e., between food web predictions)</w:t>
        </w:r>
      </w:ins>
      <w:r>
        <w:rPr>
          <w:rFonts w:ascii="Times New Roman" w:hAnsi="Times New Roman"/>
        </w:rPr>
        <w:t>. We measured performance with the area under the receiver operating characteristic curve (AUC; Hanley and McNeil 1982). AUC varies from 0 to 1 where 0.5 indicates that the model failed to rank interactions higher than absences of interactions (i.e., random predictions), and 1 indicates that the model systematically ranked interactions higher than non-interactions (i.e., perfect predictions). We also measured the area under the precision-recall</w:t>
      </w:r>
      <w:ins w:id="419" w:author="Dominique Caron" w:date="2023-07-11T14:03:00Z">
        <w:r>
          <w:rPr>
            <w:rFonts w:ascii="Times New Roman" w:hAnsi="Times New Roman"/>
          </w:rPr>
          <w:t>-gain</w:t>
        </w:r>
      </w:ins>
      <w:r>
        <w:rPr>
          <w:rFonts w:ascii="Times New Roman" w:hAnsi="Times New Roman"/>
        </w:rPr>
        <w:t xml:space="preserve"> curve</w:t>
      </w:r>
      <w:ins w:id="420" w:author="Dominique Caron" w:date="2023-07-11T14:06:00Z">
        <w:r>
          <w:rPr>
            <w:rFonts w:ascii="Times New Roman" w:hAnsi="Times New Roman"/>
          </w:rPr>
          <w:t xml:space="preserve"> </w:t>
        </w:r>
      </w:ins>
      <w:r>
        <w:rPr>
          <w:rFonts w:ascii="Times New Roman" w:hAnsi="Times New Roman"/>
        </w:rPr>
        <w:t>(</w:t>
      </w:r>
      <w:ins w:id="421" w:author="Dominique Caron" w:date="2023-07-11T14:09:00Z">
        <w:r>
          <w:rPr>
            <w:rFonts w:ascii="Times New Roman" w:hAnsi="Times New Roman"/>
          </w:rPr>
          <w:t xml:space="preserve">AUPRG; </w:t>
        </w:r>
      </w:ins>
      <w:r>
        <w:rPr>
          <w:rFonts w:ascii="Times New Roman" w:hAnsi="Times New Roman"/>
        </w:rPr>
        <w:t>Flach &amp; Kull, 2015)</w:t>
      </w:r>
      <w:ins w:id="422" w:author="Dominique Caron" w:date="2023-07-11T14:08:00Z">
        <w:r>
          <w:rPr>
            <w:rFonts w:ascii="Times New Roman" w:hAnsi="Times New Roman"/>
          </w:rPr>
          <w:t xml:space="preserve">. </w:t>
        </w:r>
      </w:ins>
      <w:ins w:id="423" w:author="Dominique Caron" w:date="2023-07-11T14:13:00Z">
        <w:r>
          <w:rPr>
            <w:rFonts w:ascii="Times New Roman" w:hAnsi="Times New Roman"/>
          </w:rPr>
          <w:t xml:space="preserve">AUPRG is independent of the </w:t>
        </w:r>
      </w:ins>
      <w:ins w:id="424" w:author="Dominique Caron" w:date="2023-07-11T14:17:00Z">
        <w:r>
          <w:rPr>
            <w:rFonts w:ascii="Times New Roman" w:hAnsi="Times New Roman"/>
          </w:rPr>
          <w:t xml:space="preserve">true negative rate, making it </w:t>
        </w:r>
      </w:ins>
      <w:ins w:id="425" w:author="Dominique Caron" w:date="2023-07-11T14:18:00Z">
        <w:r>
          <w:rPr>
            <w:rFonts w:ascii="Times New Roman" w:hAnsi="Times New Roman"/>
          </w:rPr>
          <w:t xml:space="preserve">useful for highly imbalanced datasets, like food webs where there are many more absences of than presences of interaction to predict </w:t>
        </w:r>
      </w:ins>
      <w:r>
        <w:rPr>
          <w:rFonts w:ascii="Times New Roman" w:hAnsi="Times New Roman"/>
        </w:rPr>
        <w:t xml:space="preserve">(Saito &amp; </w:t>
      </w:r>
      <w:proofErr w:type="spellStart"/>
      <w:r>
        <w:rPr>
          <w:rFonts w:ascii="Times New Roman" w:hAnsi="Times New Roman"/>
        </w:rPr>
        <w:t>Rehmsmeier</w:t>
      </w:r>
      <w:proofErr w:type="spellEnd"/>
      <w:r>
        <w:rPr>
          <w:rFonts w:ascii="Times New Roman" w:hAnsi="Times New Roman"/>
        </w:rPr>
        <w:t>, 2015)</w:t>
      </w:r>
      <w:ins w:id="426" w:author="Dominique Caron" w:date="2023-07-26T12:53:00Z">
        <w:r>
          <w:t>.</w:t>
        </w:r>
      </w:ins>
      <w:del w:id="427" w:author="Dominique Caron" w:date="2023-07-26T12:53:00Z">
        <w:r>
          <w:rPr>
            <w:rFonts w:ascii="Times New Roman" w:hAnsi="Times New Roman"/>
          </w:rPr>
          <w:delText>(Saito &amp; Rehmsmeier, 2015)</w:delText>
        </w:r>
      </w:del>
      <w:del w:id="428" w:author="Dominique Caron" w:date="2023-07-11T14:20:00Z">
        <w:r>
          <w:rPr>
            <w:rFonts w:ascii="Times New Roman" w:hAnsi="Times New Roman"/>
          </w:rPr>
          <w:delText xml:space="preserve"> </w:delText>
        </w:r>
      </w:del>
      <w:ins w:id="429" w:author="Dominique Caron" w:date="2023-07-11T14:20:00Z">
        <w:r>
          <w:rPr>
            <w:rFonts w:ascii="Times New Roman" w:hAnsi="Times New Roman"/>
          </w:rPr>
          <w:t xml:space="preserve"> AUPRG takes a value of 0 for random predictions, and a value of 1 for perfect predictions. </w:t>
        </w:r>
      </w:ins>
      <w:del w:id="430" w:author="Dominique Caron" w:date="2023-07-11T14:06:00Z">
        <w:r>
          <w:rPr>
            <w:rFonts w:ascii="Times New Roman" w:hAnsi="Times New Roman"/>
          </w:rPr>
          <w:delText>, and directly used posterior draws to get distributions for the true positive rate, true negative rate, positive predictive value and negative predictive value (Appendix S6).</w:delText>
        </w:r>
      </w:del>
      <w:del w:id="431" w:author="Dominique Caron" w:date="2023-07-11T14:04:00Z">
        <w:r>
          <w:rPr>
            <w:rFonts w:ascii="Times New Roman" w:hAnsi="Times New Roman"/>
          </w:rPr>
          <w:delText>(Davis &amp; Goadrich, 2006)</w:delText>
        </w:r>
      </w:del>
    </w:p>
    <w:p w14:paraId="1947BC64" w14:textId="77777777" w:rsidR="00186BFE" w:rsidRDefault="00186BFE">
      <w:pPr>
        <w:pStyle w:val="BodyText"/>
      </w:pPr>
    </w:p>
    <w:p w14:paraId="7012FA87" w14:textId="6459CB0F" w:rsidR="00186BFE" w:rsidRDefault="00000000">
      <w:pPr>
        <w:pStyle w:val="BodyText"/>
        <w:spacing w:after="0"/>
      </w:pPr>
      <w:del w:id="432" w:author="Dominique Caron" w:date="2023-07-26T12:53:00Z">
        <w:r>
          <w:rPr>
            <w:rFonts w:ascii="Times New Roman" w:hAnsi="Times New Roman"/>
          </w:rPr>
          <w:delText>To explore factors influencing model transferability, w</w:delText>
        </w:r>
      </w:del>
      <w:ins w:id="433" w:author="Dominique Caron" w:date="2023-07-26T12:53:00Z">
        <w:r>
          <w:rPr>
            <w:rFonts w:ascii="Times New Roman" w:hAnsi="Times New Roman"/>
          </w:rPr>
          <w:t>W</w:t>
        </w:r>
      </w:ins>
      <w:r>
        <w:rPr>
          <w:rFonts w:ascii="Times New Roman" w:hAnsi="Times New Roman"/>
        </w:rPr>
        <w:t>e assessed the performance of models to predict each food web using three distance measures: geographic distance, environmental dissimilarity, and phylogenetic relatedness. We measured geographic distance as th</w:t>
      </w:r>
      <w:r>
        <w:rPr>
          <w:rFonts w:ascii="Times New Roman" w:hAnsi="Times New Roman"/>
          <w:rPrChange w:id="434" w:author="Dominique Caron" w:date="2023-08-01T14:23:00Z">
            <w:rPr/>
          </w:rPrChange>
        </w:rPr>
        <w:t xml:space="preserve">e </w:t>
      </w:r>
      <w:del w:id="435" w:author="Dominique Caron" w:date="2023-06-19T10:51:00Z">
        <w:r>
          <w:rPr>
            <w:rFonts w:ascii="Times New Roman" w:hAnsi="Times New Roman"/>
          </w:rPr>
          <w:delText>Euclidean</w:delText>
        </w:r>
      </w:del>
      <w:ins w:id="436" w:author="Dominique Caron" w:date="2023-06-19T10:51:00Z">
        <w:r>
          <w:rPr>
            <w:rFonts w:ascii="Times New Roman" w:hAnsi="Times New Roman"/>
            <w:color w:val="000000"/>
          </w:rPr>
          <w:t>great-circle distance</w:t>
        </w:r>
      </w:ins>
      <w:r>
        <w:rPr>
          <w:rFonts w:ascii="Times New Roman" w:hAnsi="Times New Roman"/>
          <w:rPrChange w:id="437" w:author="Dominique Caron" w:date="2023-08-01T14:23:00Z">
            <w:rPr/>
          </w:rPrChange>
        </w:rPr>
        <w:t xml:space="preserve"> </w:t>
      </w:r>
      <w:del w:id="438" w:author="Dominique Caron" w:date="2023-07-26T12:53:00Z">
        <w:r>
          <w:rPr>
            <w:rFonts w:ascii="Times New Roman" w:hAnsi="Times New Roman"/>
          </w:rPr>
          <w:delText>distance</w:delText>
        </w:r>
      </w:del>
      <w:del w:id="439" w:author="Dominique Caron" w:date="2023-07-26T12:54:00Z">
        <w:r>
          <w:rPr>
            <w:rFonts w:ascii="Times New Roman" w:hAnsi="Times New Roman"/>
          </w:rPr>
          <w:delText xml:space="preserve"> </w:delText>
        </w:r>
      </w:del>
      <w:r>
        <w:rPr>
          <w:rFonts w:ascii="Times New Roman" w:hAnsi="Times New Roman"/>
        </w:rPr>
        <w:t xml:space="preserve">between the polygon centroid delimiting the spatial domain of each food web. </w:t>
      </w:r>
      <w:del w:id="440" w:author="Dominique Caron" w:date="2023-08-01T14:23:00Z">
        <w:r>
          <w:rPr>
            <w:rFonts w:ascii="Times New Roman" w:hAnsi="Times New Roman"/>
          </w:rPr>
          <w:delText>E</w:delText>
        </w:r>
      </w:del>
      <w:ins w:id="441" w:author="Dominique Caron" w:date="2023-08-01T14:23:00Z">
        <w:r>
          <w:rPr>
            <w:rFonts w:ascii="Times New Roman" w:hAnsi="Times New Roman"/>
          </w:rPr>
          <w:t>We quantified e</w:t>
        </w:r>
      </w:ins>
      <w:r>
        <w:rPr>
          <w:rFonts w:ascii="Times New Roman" w:hAnsi="Times New Roman"/>
        </w:rPr>
        <w:t>nvironmental dissimilarity</w:t>
      </w:r>
      <w:del w:id="442" w:author="Dominique Caron" w:date="2023-08-01T14:23:00Z">
        <w:r>
          <w:rPr>
            <w:rFonts w:ascii="Times New Roman" w:hAnsi="Times New Roman"/>
          </w:rPr>
          <w:delText xml:space="preserve"> was quantified</w:delText>
        </w:r>
      </w:del>
      <w:r>
        <w:rPr>
          <w:rFonts w:ascii="Times New Roman" w:hAnsi="Times New Roman"/>
        </w:rPr>
        <w:t xml:space="preserve"> using all 19 </w:t>
      </w:r>
      <w:r>
        <w:rPr>
          <w:rFonts w:ascii="Times New Roman" w:hAnsi="Times New Roman"/>
        </w:rPr>
        <w:lastRenderedPageBreak/>
        <w:t xml:space="preserve">bioclimatic variables in </w:t>
      </w:r>
      <w:proofErr w:type="spellStart"/>
      <w:r>
        <w:rPr>
          <w:rFonts w:ascii="Times New Roman" w:hAnsi="Times New Roman"/>
        </w:rPr>
        <w:t>WorldClim</w:t>
      </w:r>
      <w:proofErr w:type="spellEnd"/>
      <w:r>
        <w:rPr>
          <w:rFonts w:ascii="Times New Roman" w:hAnsi="Times New Roman"/>
        </w:rPr>
        <w:t xml:space="preserve"> (</w:t>
      </w:r>
      <w:proofErr w:type="spellStart"/>
      <w:r>
        <w:rPr>
          <w:rFonts w:ascii="Times New Roman" w:hAnsi="Times New Roman"/>
        </w:rPr>
        <w:t>Hijmans</w:t>
      </w:r>
      <w:proofErr w:type="spellEnd"/>
      <w:r>
        <w:rPr>
          <w:rFonts w:ascii="Times New Roman" w:hAnsi="Times New Roman"/>
        </w:rPr>
        <w:t xml:space="preserve">, 2021). </w:t>
      </w:r>
      <w:del w:id="443" w:author="Dominique Caron" w:date="2023-06-19T10:53:00Z">
        <w:r>
          <w:rPr>
            <w:rFonts w:ascii="Times New Roman" w:hAnsi="Times New Roman"/>
          </w:rPr>
          <w:delText>We randomly drew 500 points within each polygon corresponding to the spatial domain of our food webs, extracted bioclimatic data for these points</w:delText>
        </w:r>
      </w:del>
      <w:ins w:id="444" w:author="Dominique Caron" w:date="2023-06-19T10:53:00Z">
        <w:r>
          <w:rPr>
            <w:rFonts w:ascii="Times New Roman" w:hAnsi="Times New Roman"/>
          </w:rPr>
          <w:t xml:space="preserve">We extracted the bioclimatic data for all pixels (10’ resolution) falling within the spatial domain of </w:t>
        </w:r>
      </w:ins>
      <w:ins w:id="445" w:author="Dominique Caron" w:date="2023-06-19T10:54:00Z">
        <w:r>
          <w:rPr>
            <w:rFonts w:ascii="Times New Roman" w:hAnsi="Times New Roman"/>
          </w:rPr>
          <w:t xml:space="preserve">the food </w:t>
        </w:r>
      </w:ins>
      <w:del w:id="446" w:author="Dominique Caron" w:date="2023-08-07T10:49:00Z">
        <w:r w:rsidDel="008D0F4B">
          <w:rPr>
            <w:rFonts w:ascii="Times New Roman" w:hAnsi="Times New Roman"/>
          </w:rPr>
          <w:delText>, and</w:delText>
        </w:r>
      </w:del>
      <w:ins w:id="447" w:author="Dominique Caron" w:date="2023-08-07T10:49:00Z">
        <w:r w:rsidR="008D0F4B">
          <w:rPr>
            <w:rFonts w:ascii="Times New Roman" w:hAnsi="Times New Roman"/>
          </w:rPr>
          <w:t>webs and</w:t>
        </w:r>
      </w:ins>
      <w:r>
        <w:rPr>
          <w:rFonts w:ascii="Times New Roman" w:hAnsi="Times New Roman"/>
        </w:rPr>
        <w:t xml:space="preserve"> used the mean of each bioclimatic variable to calculate the bioclimatic centroid of each food web. We calculated environmental distance as the Euclidean distance between the food web bioclimatic centroids. </w:t>
      </w:r>
      <w:del w:id="448" w:author="Dominique Caron" w:date="2023-06-19T10:57:00Z">
        <w:r>
          <w:rPr>
            <w:rFonts w:ascii="Times New Roman" w:hAnsi="Times New Roman"/>
          </w:rPr>
          <w:delText xml:space="preserve">We repeated this step 10 times (10 sets of 500 random points) to make sure the environmental distance estimates are robust to random sampling (Appendix S4). </w:delText>
        </w:r>
      </w:del>
      <w:del w:id="449" w:author="Dominique Caron" w:date="2023-07-26T12:54:00Z">
        <w:r>
          <w:rPr>
            <w:rFonts w:ascii="Times New Roman" w:hAnsi="Times New Roman"/>
          </w:rPr>
          <w:delText>To measure phylogenetic relatedness, w</w:delText>
        </w:r>
      </w:del>
      <w:ins w:id="450" w:author="Dominique Caron" w:date="2023-07-26T12:54:00Z">
        <w:r>
          <w:rPr>
            <w:rFonts w:ascii="Times New Roman" w:hAnsi="Times New Roman"/>
          </w:rPr>
          <w:t>W</w:t>
        </w:r>
      </w:ins>
      <w:r>
        <w:rPr>
          <w:rFonts w:ascii="Times New Roman" w:hAnsi="Times New Roman"/>
        </w:rPr>
        <w:t>e used the mean cophenetic distance to the nearest taxon of every species in the predicted food web</w:t>
      </w:r>
      <w:ins w:id="451" w:author="Dominique Caron" w:date="2023-07-26T12:54:00Z">
        <w:r>
          <w:rPr>
            <w:rFonts w:ascii="Times New Roman" w:hAnsi="Times New Roman"/>
          </w:rPr>
          <w:t xml:space="preserve"> to measure phylogenetic relatedness</w:t>
        </w:r>
      </w:ins>
      <w:r>
        <w:rPr>
          <w:rFonts w:ascii="Times New Roman" w:hAnsi="Times New Roman"/>
        </w:rPr>
        <w:t xml:space="preserve">.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w:t>
      </w:r>
      <w:del w:id="452" w:author="Dominique Caron" w:date="2023-05-31T10:58:00Z">
        <w:r>
          <w:rPr>
            <w:rFonts w:ascii="Times New Roman" w:hAnsi="Times New Roman"/>
          </w:rPr>
          <w:delText>calibrated</w:delText>
        </w:r>
      </w:del>
      <w:ins w:id="453" w:author="Dominique Caron" w:date="2023-05-31T10:58:00Z">
        <w:r>
          <w:rPr>
            <w:rFonts w:ascii="Times New Roman" w:hAnsi="Times New Roman"/>
          </w:rPr>
          <w:t>trained</w:t>
        </w:r>
      </w:ins>
      <w:r>
        <w:rPr>
          <w:rFonts w:ascii="Times New Roman" w:hAnsi="Times New Roman"/>
        </w:rPr>
        <w:t>.</w:t>
      </w:r>
    </w:p>
    <w:p w14:paraId="232201B5" w14:textId="77777777" w:rsidR="00186BFE" w:rsidRDefault="00186BFE">
      <w:pPr>
        <w:pStyle w:val="BodyText"/>
        <w:spacing w:after="0"/>
        <w:rPr>
          <w:rFonts w:ascii="Times New Roman" w:hAnsi="Times New Roman"/>
        </w:rPr>
      </w:pPr>
    </w:p>
    <w:p w14:paraId="6AA84F8C" w14:textId="77777777" w:rsidR="00186BFE" w:rsidRDefault="00000000">
      <w:pPr>
        <w:pStyle w:val="BodyText"/>
        <w:spacing w:after="0"/>
      </w:pPr>
      <w:del w:id="454" w:author="Dominique Caron" w:date="2023-07-26T12:54:00Z">
        <w:r>
          <w:rPr>
            <w:rFonts w:ascii="Times New Roman" w:hAnsi="Times New Roman"/>
          </w:rPr>
          <w:delText>Another test of the factors influencing model transferability focuses on analyzing</w:delText>
        </w:r>
      </w:del>
      <w:ins w:id="455" w:author="Dominique Caron" w:date="2023-07-26T12:54:00Z">
        <w:r>
          <w:rPr>
            <w:rFonts w:ascii="Times New Roman" w:hAnsi="Times New Roman"/>
          </w:rPr>
          <w:t xml:space="preserve">We also </w:t>
        </w:r>
      </w:ins>
      <w:ins w:id="456" w:author="Dominique Caron" w:date="2023-07-26T12:55:00Z">
        <w:r>
          <w:rPr>
            <w:rFonts w:ascii="Times New Roman" w:hAnsi="Times New Roman"/>
          </w:rPr>
          <w:t>analyzed</w:t>
        </w:r>
      </w:ins>
      <w:r>
        <w:rPr>
          <w:rFonts w:ascii="Times New Roman" w:hAnsi="Times New Roman"/>
        </w:rPr>
        <w:t xml:space="preserve"> predictive performance at the species level. For each combination of predicted food web models (i.e., curves in Figure 1b), we measured how accurately the set of prey and predators of each species were predicted also using the AUC. We modelled species-specific performance </w:t>
      </w:r>
      <w:del w:id="457" w:author="Dominique Caron" w:date="2023-07-12T15:30:00Z">
        <w:r>
          <w:rPr>
            <w:rFonts w:ascii="Times New Roman" w:hAnsi="Times New Roman"/>
          </w:rPr>
          <w:delText>in terms of</w:delText>
        </w:r>
      </w:del>
      <w:ins w:id="458" w:author="Dominique Caron" w:date="2023-07-12T15:30:00Z">
        <w:r>
          <w:rPr>
            <w:rFonts w:ascii="Times New Roman" w:hAnsi="Times New Roman"/>
          </w:rPr>
          <w:t>against</w:t>
        </w:r>
      </w:ins>
      <w:r>
        <w:rPr>
          <w:rFonts w:ascii="Times New Roman" w:hAnsi="Times New Roman"/>
        </w:rPr>
        <w:t xml:space="preserve"> how connected the focal species is and how distinct the focal species is to the species pool used to </w:t>
      </w:r>
      <w:del w:id="459" w:author="Dominique Caron" w:date="2023-05-31T10:58:00Z">
        <w:r>
          <w:rPr>
            <w:rFonts w:ascii="Times New Roman" w:hAnsi="Times New Roman"/>
          </w:rPr>
          <w:delText>calibrate</w:delText>
        </w:r>
      </w:del>
      <w:ins w:id="460" w:author="Dominique Caron" w:date="2023-05-31T10:58:00Z">
        <w:r>
          <w:rPr>
            <w:rFonts w:ascii="Times New Roman" w:hAnsi="Times New Roman"/>
          </w:rPr>
          <w:t>train</w:t>
        </w:r>
      </w:ins>
      <w:r>
        <w:rPr>
          <w:rFonts w:ascii="Times New Roman" w:hAnsi="Times New Roman"/>
        </w:rPr>
        <w:t xml:space="preserve"> the predictive model. To do this, we used species </w:t>
      </w:r>
      <w:r>
        <w:rPr>
          <w:rFonts w:ascii="Times New Roman" w:hAnsi="Times New Roman"/>
          <w:lang w:val="en-US"/>
        </w:rPr>
        <w:t>normalized degree (number of interactions divided by the maximum possible number of interactions</w:t>
      </w:r>
      <w:r>
        <w:rPr>
          <w:rFonts w:ascii="Times New Roman" w:hAnsi="Times New Roman"/>
        </w:rPr>
        <w:t xml:space="preserve">), the functional mean pairwise distance (Mouchet et al., 2010) and distance to nearest taxon (Tucker et al., 2017). </w:t>
      </w:r>
      <w:del w:id="461" w:author="Dominique Caron" w:date="2023-08-01T14:25:00Z">
        <w:r>
          <w:rPr>
            <w:rFonts w:ascii="Times New Roman" w:hAnsi="Times New Roman"/>
          </w:rPr>
          <w:delText>F</w:delText>
        </w:r>
      </w:del>
      <w:ins w:id="462" w:author="Dominique Caron" w:date="2023-08-01T14:25:00Z">
        <w:r>
          <w:rPr>
            <w:rFonts w:ascii="Times New Roman" w:hAnsi="Times New Roman"/>
          </w:rPr>
          <w:t>We quantified f</w:t>
        </w:r>
      </w:ins>
      <w:r>
        <w:rPr>
          <w:rFonts w:ascii="Times New Roman" w:hAnsi="Times New Roman"/>
        </w:rPr>
        <w:t xml:space="preserve">unctional mean pairwise distance </w:t>
      </w:r>
      <w:del w:id="463" w:author="Dominique Caron" w:date="2023-08-01T14:24:00Z">
        <w:r>
          <w:rPr>
            <w:rFonts w:ascii="Times New Roman" w:hAnsi="Times New Roman"/>
          </w:rPr>
          <w:delText>is</w:delText>
        </w:r>
      </w:del>
      <w:ins w:id="464" w:author="Dominique Caron" w:date="2023-08-01T14:26:00Z">
        <w:r>
          <w:rPr>
            <w:rFonts w:ascii="Times New Roman" w:hAnsi="Times New Roman"/>
          </w:rPr>
          <w:t>using</w:t>
        </w:r>
      </w:ins>
      <w:r>
        <w:rPr>
          <w:rFonts w:ascii="Times New Roman" w:hAnsi="Times New Roman"/>
        </w:rPr>
        <w:t xml:space="preserve"> the average Gower distance (Gower, 1971) between the focal species and all species in the food web used for calibration. To calculate Gower distances, we used all traits available in </w:t>
      </w:r>
      <w:proofErr w:type="spellStart"/>
      <w:r>
        <w:rPr>
          <w:rFonts w:ascii="Times New Roman" w:hAnsi="Times New Roman"/>
        </w:rPr>
        <w:t>Etard</w:t>
      </w:r>
      <w:proofErr w:type="spellEnd"/>
      <w:r>
        <w:rPr>
          <w:rFonts w:ascii="Times New Roman" w:hAnsi="Times New Roman"/>
        </w:rPr>
        <w:t xml:space="preserve"> (2020) through the function </w:t>
      </w:r>
      <w:proofErr w:type="spellStart"/>
      <w:proofErr w:type="gramStart"/>
      <w:r>
        <w:rPr>
          <w:rFonts w:ascii="Times New Roman" w:hAnsi="Times New Roman"/>
          <w:i/>
          <w:iCs/>
        </w:rPr>
        <w:t>funct.dist</w:t>
      </w:r>
      <w:proofErr w:type="spellEnd"/>
      <w:proofErr w:type="gramEnd"/>
      <w:r>
        <w:rPr>
          <w:rFonts w:ascii="Times New Roman" w:hAnsi="Times New Roman"/>
        </w:rPr>
        <w:t xml:space="preserve"> from the R package </w:t>
      </w:r>
      <w:proofErr w:type="spellStart"/>
      <w:r>
        <w:rPr>
          <w:rFonts w:ascii="Times New Roman" w:hAnsi="Times New Roman"/>
        </w:rPr>
        <w:t>mFD</w:t>
      </w:r>
      <w:proofErr w:type="spellEnd"/>
      <w:r>
        <w:rPr>
          <w:rFonts w:ascii="Times New Roman" w:hAnsi="Times New Roman"/>
        </w:rPr>
        <w:t xml:space="preserve"> (</w:t>
      </w:r>
      <w:proofErr w:type="spellStart"/>
      <w:r>
        <w:rPr>
          <w:rFonts w:ascii="Times New Roman" w:hAnsi="Times New Roman"/>
        </w:rPr>
        <w:t>Magneville</w:t>
      </w:r>
      <w:proofErr w:type="spellEnd"/>
      <w:r>
        <w:rPr>
          <w:rFonts w:ascii="Times New Roman" w:hAnsi="Times New Roman"/>
        </w:rPr>
        <w:t xml:space="preserve"> et al., 2022). </w:t>
      </w:r>
      <w:del w:id="465" w:author="Dominique Caron" w:date="2023-08-01T14:25:00Z">
        <w:r>
          <w:rPr>
            <w:rFonts w:ascii="Times New Roman" w:hAnsi="Times New Roman"/>
          </w:rPr>
          <w:delText>D</w:delText>
        </w:r>
      </w:del>
      <w:ins w:id="466" w:author="Dominique Caron" w:date="2023-08-01T14:25:00Z">
        <w:r>
          <w:rPr>
            <w:rFonts w:ascii="Times New Roman" w:hAnsi="Times New Roman"/>
          </w:rPr>
          <w:t>We quantified d</w:t>
        </w:r>
      </w:ins>
      <w:r>
        <w:rPr>
          <w:rFonts w:ascii="Times New Roman" w:hAnsi="Times New Roman"/>
        </w:rPr>
        <w:t>istance to nearest taxon</w:t>
      </w:r>
      <w:del w:id="467" w:author="Dominique Caron" w:date="2023-08-01T14:25:00Z">
        <w:r>
          <w:rPr>
            <w:rFonts w:ascii="Times New Roman" w:hAnsi="Times New Roman"/>
          </w:rPr>
          <w:delText xml:space="preserve"> was quantified</w:delText>
        </w:r>
      </w:del>
      <w:r>
        <w:rPr>
          <w:rFonts w:ascii="Times New Roman" w:hAnsi="Times New Roman"/>
        </w:rPr>
        <w:t xml:space="preserve"> as the cophenetic distance between the focal species and the closest relative in the species in the food web used for model calibration.</w:t>
      </w:r>
    </w:p>
    <w:p w14:paraId="5600A30C" w14:textId="77777777" w:rsidR="00186BFE" w:rsidRDefault="00186BFE">
      <w:pPr>
        <w:spacing w:line="480" w:lineRule="auto"/>
        <w:rPr>
          <w:rFonts w:ascii="Times New Roman" w:hAnsi="Times New Roman"/>
          <w:i/>
          <w:iCs/>
        </w:rPr>
      </w:pPr>
    </w:p>
    <w:p w14:paraId="717BE07E" w14:textId="77777777" w:rsidR="00186BFE" w:rsidRDefault="00000000">
      <w:pPr>
        <w:spacing w:line="480" w:lineRule="auto"/>
        <w:rPr>
          <w:rFonts w:ascii="Times New Roman" w:hAnsi="Times New Roman"/>
        </w:rPr>
      </w:pPr>
      <w:r>
        <w:rPr>
          <w:rFonts w:ascii="Times New Roman" w:hAnsi="Times New Roman"/>
          <w:i/>
          <w:iCs/>
        </w:rPr>
        <w:t>Predicting species’ functional role</w:t>
      </w:r>
      <w:r>
        <w:rPr>
          <w:rFonts w:ascii="Times New Roman" w:hAnsi="Times New Roman"/>
        </w:rPr>
        <w:t>s</w:t>
      </w:r>
    </w:p>
    <w:p w14:paraId="38603982" w14:textId="77777777" w:rsidR="00186BFE" w:rsidRDefault="00000000">
      <w:pPr>
        <w:spacing w:line="480" w:lineRule="auto"/>
        <w:rPr>
          <w:rFonts w:ascii="Times New Roman" w:hAnsi="Times New Roman"/>
        </w:rPr>
      </w:pPr>
      <w:r>
        <w:rPr>
          <w:rFonts w:ascii="Times New Roman" w:hAnsi="Times New Roman"/>
        </w:rPr>
        <w:t>Next, we were interested in how well species functional roles were predicted</w:t>
      </w:r>
      <w:del w:id="468" w:author="Dominique Caron" w:date="2023-07-26T12:55:00Z">
        <w:r>
          <w:rPr>
            <w:rFonts w:ascii="Times New Roman" w:hAnsi="Times New Roman"/>
          </w:rPr>
          <w:delText xml:space="preserve"> by our models</w:delText>
        </w:r>
      </w:del>
      <w:r>
        <w:rPr>
          <w:rFonts w:ascii="Times New Roman" w:hAnsi="Times New Roman"/>
        </w:rPr>
        <w:t>. The functional role of a species is determined by its position in the food web (</w:t>
      </w:r>
      <w:proofErr w:type="spellStart"/>
      <w:r>
        <w:rPr>
          <w:rFonts w:ascii="Times New Roman" w:hAnsi="Times New Roman"/>
        </w:rPr>
        <w:t>Cirtwill</w:t>
      </w:r>
      <w:proofErr w:type="spellEnd"/>
      <w:r>
        <w:rPr>
          <w:rFonts w:ascii="Times New Roman" w:hAnsi="Times New Roman"/>
        </w:rPr>
        <w:t xml:space="preserve"> et al., 2018), which we quantified using five metrics related to the species centrality within the food webs (number of prey, number of predators, betweenness, closeness, eigenvector centrality), two metrics related to their trophic position (trophic levels and </w:t>
      </w:r>
      <w:proofErr w:type="spellStart"/>
      <w:r>
        <w:rPr>
          <w:rFonts w:ascii="Times New Roman" w:hAnsi="Times New Roman"/>
        </w:rPr>
        <w:t>omnivory</w:t>
      </w:r>
      <w:proofErr w:type="spellEnd"/>
      <w:r>
        <w:rPr>
          <w:rFonts w:ascii="Times New Roman" w:hAnsi="Times New Roman"/>
        </w:rPr>
        <w:t xml:space="preserve">), two module-based metrics (within-module degree and participation coefficient; </w:t>
      </w:r>
      <w:proofErr w:type="spellStart"/>
      <w:r>
        <w:rPr>
          <w:rFonts w:ascii="Times New Roman" w:hAnsi="Times New Roman"/>
        </w:rPr>
        <w:t>Guimerà</w:t>
      </w:r>
      <w:proofErr w:type="spellEnd"/>
      <w:r>
        <w:rPr>
          <w:rFonts w:ascii="Times New Roman" w:hAnsi="Times New Roman"/>
        </w:rPr>
        <w:t xml:space="preserve"> &amp; Amaral, 2005), and the motif profile of each species (Stouffer et al., 2012)</w:t>
      </w:r>
      <w:r>
        <w:rPr>
          <w:rFonts w:ascii="Times New Roman" w:hAnsi="Times New Roman"/>
          <w:i/>
          <w:iCs/>
        </w:rPr>
        <w:t xml:space="preserve">. </w:t>
      </w:r>
      <w:r>
        <w:rPr>
          <w:rFonts w:ascii="Times New Roman" w:hAnsi="Times New Roman"/>
        </w:rPr>
        <w:t>We detail each metric, their relation to functional role, and how they were calculated in Appendix S</w:t>
      </w:r>
      <w:del w:id="469" w:author="Dominique Caron" w:date="2023-07-12T13:59:00Z">
        <w:r>
          <w:rPr>
            <w:rFonts w:ascii="Times New Roman" w:hAnsi="Times New Roman"/>
          </w:rPr>
          <w:delText>3</w:delText>
        </w:r>
      </w:del>
      <w:ins w:id="470" w:author="Dominique Caron" w:date="2023-07-12T13:59:00Z">
        <w:r>
          <w:rPr>
            <w:rFonts w:ascii="Times New Roman" w:hAnsi="Times New Roman"/>
          </w:rPr>
          <w:t>4</w:t>
        </w:r>
      </w:ins>
      <w:r>
        <w:rPr>
          <w:rFonts w:ascii="Times New Roman" w:hAnsi="Times New Roman"/>
        </w:rPr>
        <w:t>.</w:t>
      </w:r>
    </w:p>
    <w:p w14:paraId="5E8B1441" w14:textId="77777777" w:rsidR="00186BFE" w:rsidRDefault="00186BFE">
      <w:pPr>
        <w:spacing w:line="480" w:lineRule="auto"/>
        <w:rPr>
          <w:rFonts w:ascii="Times New Roman" w:hAnsi="Times New Roman"/>
        </w:rPr>
      </w:pPr>
    </w:p>
    <w:p w14:paraId="1894EE43" w14:textId="77777777" w:rsidR="00186BFE" w:rsidRDefault="00000000">
      <w:pPr>
        <w:spacing w:line="480" w:lineRule="auto"/>
      </w:pPr>
      <w:del w:id="471" w:author="Dominique Caron" w:date="2023-07-26T12:55:00Z">
        <w:r>
          <w:rPr>
            <w:rFonts w:ascii="Times New Roman" w:hAnsi="Times New Roman"/>
          </w:rPr>
          <w:delText>To measure how well species roles were predicted, w</w:delText>
        </w:r>
      </w:del>
      <w:ins w:id="472" w:author="Dominique Caron" w:date="2023-07-26T12:55:00Z">
        <w:r>
          <w:rPr>
            <w:rFonts w:ascii="Times New Roman" w:hAnsi="Times New Roman"/>
          </w:rPr>
          <w:t>W</w:t>
        </w:r>
      </w:ins>
      <w:r>
        <w:rPr>
          <w:rFonts w:ascii="Times New Roman" w:hAnsi="Times New Roman"/>
        </w:rPr>
        <w:t xml:space="preserve">e compared each species position metric in empirical food webs to the species position in predicted food webs. </w:t>
      </w:r>
      <w:del w:id="473" w:author="Dominique Caron" w:date="2023-07-26T12:55:00Z">
        <w:r>
          <w:rPr>
            <w:rFonts w:ascii="Times New Roman" w:hAnsi="Times New Roman"/>
          </w:rPr>
          <w:delText>For predicted food webs, w</w:delText>
        </w:r>
      </w:del>
      <w:ins w:id="474" w:author="Dominique Caron" w:date="2023-07-26T12:55:00Z">
        <w:r>
          <w:rPr>
            <w:rFonts w:ascii="Times New Roman" w:hAnsi="Times New Roman"/>
          </w:rPr>
          <w:t>W</w:t>
        </w:r>
      </w:ins>
      <w:r>
        <w:rPr>
          <w:rFonts w:ascii="Times New Roman" w:hAnsi="Times New Roman"/>
        </w:rPr>
        <w:t xml:space="preserve">e measured each role metric on 100 samples of the posterior distribution of </w:t>
      </w:r>
      <w:del w:id="475" w:author="Dominique Caron" w:date="2023-07-26T12:55:00Z">
        <w:r>
          <w:rPr>
            <w:rFonts w:ascii="Times New Roman" w:hAnsi="Times New Roman"/>
          </w:rPr>
          <w:delText>the entire</w:delText>
        </w:r>
      </w:del>
      <w:ins w:id="476" w:author="Dominique Caron" w:date="2023-07-26T12:55:00Z">
        <w:r>
          <w:rPr>
            <w:rFonts w:ascii="Times New Roman" w:hAnsi="Times New Roman"/>
          </w:rPr>
          <w:t>predicted</w:t>
        </w:r>
      </w:ins>
      <w:r>
        <w:rPr>
          <w:rFonts w:ascii="Times New Roman" w:hAnsi="Times New Roman"/>
        </w:rPr>
        <w:t xml:space="preserve"> food web</w:t>
      </w:r>
      <w:ins w:id="477" w:author="Dominique Caron" w:date="2023-07-26T12:55:00Z">
        <w:r>
          <w:rPr>
            <w:rFonts w:ascii="Times New Roman" w:hAnsi="Times New Roman"/>
          </w:rPr>
          <w:t>s</w:t>
        </w:r>
      </w:ins>
      <w:r>
        <w:rPr>
          <w:rFonts w:ascii="Times New Roman" w:hAnsi="Times New Roman"/>
        </w:rPr>
        <w:t xml:space="preserve"> with the mean as the best point estimate for the metric and the standard deviation as measure of uncertainty. For each combination of model, predicted food web, and species role metric, we fitted a linear regression between the predicted position and the empirical position and used the coefficient of determination (R²). We also explored prediction biases </w:t>
      </w:r>
      <w:ins w:id="478" w:author="Dominique Caron" w:date="2023-06-19T11:14:00Z">
        <w:r>
          <w:rPr>
            <w:rFonts w:ascii="Times New Roman" w:hAnsi="Times New Roman"/>
          </w:rPr>
          <w:t xml:space="preserve">(e.g., systematic overestimation/underestimation) </w:t>
        </w:r>
      </w:ins>
      <w:r>
        <w:rPr>
          <w:rFonts w:ascii="Times New Roman" w:hAnsi="Times New Roman"/>
        </w:rPr>
        <w:t xml:space="preserve">using the simple linear models’ coefficients. We expect an intercept of zero for </w:t>
      </w:r>
      <w:del w:id="479" w:author="Dominique Caron" w:date="2023-06-19T11:00:00Z">
        <w:r>
          <w:rPr>
            <w:rFonts w:ascii="Times New Roman" w:hAnsi="Times New Roman"/>
          </w:rPr>
          <w:delText>perfect</w:delText>
        </w:r>
      </w:del>
      <w:ins w:id="480" w:author="Dominique Caron" w:date="2023-06-19T11:00:00Z">
        <w:r>
          <w:rPr>
            <w:rFonts w:ascii="Times New Roman" w:hAnsi="Times New Roman"/>
          </w:rPr>
          <w:t>unbiased</w:t>
        </w:r>
      </w:ins>
      <w:r>
        <w:rPr>
          <w:rFonts w:ascii="Times New Roman" w:hAnsi="Times New Roman"/>
        </w:rPr>
        <w:t xml:space="preserve"> predictions of species role</w:t>
      </w:r>
      <w:ins w:id="481" w:author="Dominique Caron" w:date="2023-06-19T11:01:00Z">
        <w:r>
          <w:rPr>
            <w:rFonts w:ascii="Times New Roman" w:hAnsi="Times New Roman"/>
          </w:rPr>
          <w:t>. An intercept</w:t>
        </w:r>
      </w:ins>
      <w:del w:id="482" w:author="Dominique Caron" w:date="2023-06-19T11:01:00Z">
        <w:r>
          <w:rPr>
            <w:rFonts w:ascii="Times New Roman" w:hAnsi="Times New Roman"/>
          </w:rPr>
          <w:delText>, and deviation from</w:delText>
        </w:r>
      </w:del>
      <w:ins w:id="483" w:author="Dominique Caron" w:date="2023-06-19T11:01:00Z">
        <w:r>
          <w:rPr>
            <w:rFonts w:ascii="Times New Roman" w:hAnsi="Times New Roman"/>
          </w:rPr>
          <w:t xml:space="preserve"> greater</w:t>
        </w:r>
      </w:ins>
      <w:r>
        <w:rPr>
          <w:rFonts w:ascii="Times New Roman" w:hAnsi="Times New Roman"/>
        </w:rPr>
        <w:t xml:space="preserve"> </w:t>
      </w:r>
      <w:ins w:id="484" w:author="Dominique Caron" w:date="2023-06-19T11:01:00Z">
        <w:r>
          <w:rPr>
            <w:rFonts w:ascii="Times New Roman" w:hAnsi="Times New Roman"/>
          </w:rPr>
          <w:t xml:space="preserve">than </w:t>
        </w:r>
      </w:ins>
      <w:r>
        <w:rPr>
          <w:rFonts w:ascii="Times New Roman" w:hAnsi="Times New Roman"/>
        </w:rPr>
        <w:t xml:space="preserve">zero would suggest </w:t>
      </w:r>
      <w:ins w:id="485" w:author="Dominique Caron" w:date="2023-06-19T11:01:00Z">
        <w:r>
          <w:rPr>
            <w:rFonts w:ascii="Times New Roman" w:hAnsi="Times New Roman"/>
          </w:rPr>
          <w:t xml:space="preserve">an </w:t>
        </w:r>
      </w:ins>
      <w:del w:id="486" w:author="Dominique Caron" w:date="2023-07-12T13:25:00Z">
        <w:r>
          <w:rPr>
            <w:rFonts w:ascii="Times New Roman" w:hAnsi="Times New Roman"/>
          </w:rPr>
          <w:delText>systematic</w:delText>
        </w:r>
      </w:del>
      <w:ins w:id="487" w:author="Dominique Caron" w:date="2023-07-12T13:25:00Z">
        <w:r>
          <w:rPr>
            <w:rFonts w:ascii="Times New Roman" w:hAnsi="Times New Roman"/>
          </w:rPr>
          <w:t>overall</w:t>
        </w:r>
      </w:ins>
      <w:r>
        <w:rPr>
          <w:rFonts w:ascii="Times New Roman" w:hAnsi="Times New Roman"/>
        </w:rPr>
        <w:t xml:space="preserve"> </w:t>
      </w:r>
      <w:del w:id="488" w:author="Dominique Caron" w:date="2023-06-19T11:01:00Z">
        <w:r>
          <w:rPr>
            <w:rFonts w:ascii="Times New Roman" w:hAnsi="Times New Roman"/>
          </w:rPr>
          <w:delText>bias</w:delText>
        </w:r>
      </w:del>
      <w:ins w:id="489" w:author="Dominique Caron" w:date="2023-06-19T11:01:00Z">
        <w:r>
          <w:rPr>
            <w:rFonts w:ascii="Times New Roman" w:hAnsi="Times New Roman"/>
          </w:rPr>
          <w:t xml:space="preserve">overestimation of the role </w:t>
        </w:r>
      </w:ins>
      <w:ins w:id="490" w:author="Dominique Caron" w:date="2023-07-12T13:25:00Z">
        <w:r>
          <w:rPr>
            <w:rFonts w:ascii="Times New Roman" w:hAnsi="Times New Roman"/>
          </w:rPr>
          <w:t>metric</w:t>
        </w:r>
      </w:ins>
      <w:del w:id="491" w:author="Dominique Caron" w:date="2023-07-12T13:25:00Z">
        <w:r>
          <w:rPr>
            <w:rFonts w:ascii="Times New Roman" w:hAnsi="Times New Roman"/>
          </w:rPr>
          <w:delText xml:space="preserve"> </w:delText>
        </w:r>
      </w:del>
      <w:del w:id="492" w:author="Dominique Caron" w:date="2023-06-19T11:03:00Z">
        <w:r>
          <w:rPr>
            <w:rFonts w:ascii="Times New Roman" w:hAnsi="Times New Roman"/>
          </w:rPr>
          <w:delText>across the range</w:delText>
        </w:r>
      </w:del>
      <w:del w:id="493" w:author="Dominique Caron" w:date="2023-06-19T11:01:00Z">
        <w:r>
          <w:rPr>
            <w:rFonts w:ascii="Times New Roman" w:hAnsi="Times New Roman"/>
          </w:rPr>
          <w:delText xml:space="preserve"> of the role metric</w:delText>
        </w:r>
      </w:del>
      <w:ins w:id="494" w:author="Dominique Caron" w:date="2023-06-19T11:01:00Z">
        <w:r>
          <w:rPr>
            <w:rFonts w:ascii="Times New Roman" w:hAnsi="Times New Roman"/>
          </w:rPr>
          <w:t xml:space="preserve">, whereas an intercept </w:t>
        </w:r>
      </w:ins>
      <w:ins w:id="495" w:author="Dominique Caron" w:date="2023-06-19T11:02:00Z">
        <w:r>
          <w:rPr>
            <w:rFonts w:ascii="Times New Roman" w:hAnsi="Times New Roman"/>
          </w:rPr>
          <w:t>less than zero would suggest a systematic underestimation of the role metric</w:t>
        </w:r>
      </w:ins>
      <w:r>
        <w:rPr>
          <w:rFonts w:ascii="Times New Roman" w:hAnsi="Times New Roman"/>
        </w:rPr>
        <w:t xml:space="preserve">. We expect a slope of one for perfect predictions. A slope less than one would suggest that the role </w:t>
      </w:r>
      <w:del w:id="496" w:author="Dominique Caron" w:date="2023-07-12T13:27:00Z">
        <w:r>
          <w:rPr>
            <w:rFonts w:ascii="Times New Roman" w:hAnsi="Times New Roman"/>
          </w:rPr>
          <w:delText>metric of species</w:delText>
        </w:r>
      </w:del>
      <w:ins w:id="497" w:author="Dominique Caron" w:date="2023-07-12T13:27:00Z">
        <w:r>
          <w:rPr>
            <w:rFonts w:ascii="Times New Roman" w:hAnsi="Times New Roman"/>
          </w:rPr>
          <w:t>values</w:t>
        </w:r>
      </w:ins>
      <w:r>
        <w:rPr>
          <w:rFonts w:ascii="Times New Roman" w:hAnsi="Times New Roman"/>
        </w:rPr>
        <w:t xml:space="preserve"> at the lower range are overpredicted, whereas the role </w:t>
      </w:r>
      <w:del w:id="498" w:author="Dominique Caron" w:date="2023-07-12T13:27:00Z">
        <w:r>
          <w:rPr>
            <w:rFonts w:ascii="Times New Roman" w:hAnsi="Times New Roman"/>
          </w:rPr>
          <w:delText>metric of species</w:delText>
        </w:r>
      </w:del>
      <w:ins w:id="499" w:author="Dominique Caron" w:date="2023-07-12T13:27:00Z">
        <w:r>
          <w:rPr>
            <w:rFonts w:ascii="Times New Roman" w:hAnsi="Times New Roman"/>
          </w:rPr>
          <w:t>values</w:t>
        </w:r>
      </w:ins>
      <w:r>
        <w:rPr>
          <w:rFonts w:ascii="Times New Roman" w:hAnsi="Times New Roman"/>
        </w:rPr>
        <w:t xml:space="preserve"> at the upper range are underpredicted (i.e., more </w:t>
      </w:r>
      <w:r>
        <w:rPr>
          <w:rFonts w:ascii="Times New Roman" w:hAnsi="Times New Roman"/>
        </w:rPr>
        <w:lastRenderedPageBreak/>
        <w:t xml:space="preserve">homogeneous </w:t>
      </w:r>
      <w:del w:id="500" w:author="Dominique Caron" w:date="2023-07-12T13:26:00Z">
        <w:r>
          <w:rPr>
            <w:rFonts w:ascii="Times New Roman" w:hAnsi="Times New Roman"/>
          </w:rPr>
          <w:delText>role</w:delText>
        </w:r>
      </w:del>
      <w:ins w:id="501" w:author="Dominique Caron" w:date="2023-07-12T13:26:00Z">
        <w:r>
          <w:rPr>
            <w:rFonts w:ascii="Times New Roman" w:hAnsi="Times New Roman"/>
          </w:rPr>
          <w:t>value</w:t>
        </w:r>
      </w:ins>
      <w:ins w:id="502" w:author="Dominique Caron" w:date="2023-07-12T13:27:00Z">
        <w:r>
          <w:rPr>
            <w:rFonts w:ascii="Times New Roman" w:hAnsi="Times New Roman"/>
          </w:rPr>
          <w:t>s</w:t>
        </w:r>
      </w:ins>
      <w:r>
        <w:rPr>
          <w:rFonts w:ascii="Times New Roman" w:hAnsi="Times New Roman"/>
        </w:rPr>
        <w:t xml:space="preserve"> across species than in the empirical food web). A slope greater than one would suggest the opposite (i.e., more heterogeneous </w:t>
      </w:r>
      <w:del w:id="503" w:author="Dominique Caron" w:date="2023-07-12T13:27:00Z">
        <w:r>
          <w:rPr>
            <w:rFonts w:ascii="Times New Roman" w:hAnsi="Times New Roman"/>
          </w:rPr>
          <w:delText>role</w:delText>
        </w:r>
      </w:del>
      <w:ins w:id="504" w:author="Dominique Caron" w:date="2023-07-12T13:27:00Z">
        <w:r>
          <w:rPr>
            <w:rFonts w:ascii="Times New Roman" w:hAnsi="Times New Roman"/>
          </w:rPr>
          <w:t>values</w:t>
        </w:r>
      </w:ins>
      <w:r>
        <w:rPr>
          <w:rFonts w:ascii="Times New Roman" w:hAnsi="Times New Roman"/>
        </w:rPr>
        <w:t xml:space="preserve"> across species than in the empirical food web).</w:t>
      </w:r>
    </w:p>
    <w:p w14:paraId="2485425B" w14:textId="77777777" w:rsidR="00186BFE" w:rsidRDefault="00186BFE">
      <w:pPr>
        <w:spacing w:line="480" w:lineRule="auto"/>
        <w:rPr>
          <w:rFonts w:ascii="Times New Roman" w:hAnsi="Times New Roman"/>
          <w:i/>
          <w:iCs/>
        </w:rPr>
      </w:pPr>
    </w:p>
    <w:p w14:paraId="274F5183" w14:textId="77777777" w:rsidR="00186BFE" w:rsidRDefault="00000000">
      <w:pPr>
        <w:spacing w:line="480" w:lineRule="auto"/>
        <w:rPr>
          <w:rFonts w:ascii="Times New Roman" w:hAnsi="Times New Roman"/>
          <w:i/>
          <w:iCs/>
        </w:rPr>
      </w:pPr>
      <w:r>
        <w:rPr>
          <w:rFonts w:ascii="Times New Roman" w:hAnsi="Times New Roman"/>
          <w:i/>
          <w:iCs/>
        </w:rPr>
        <w:t>Predicting food web properties</w:t>
      </w:r>
    </w:p>
    <w:p w14:paraId="28F6C7C3" w14:textId="77777777" w:rsidR="00186BFE" w:rsidRDefault="00000000">
      <w:pPr>
        <w:spacing w:line="480" w:lineRule="auto"/>
      </w:pPr>
      <w:r>
        <w:rPr>
          <w:rFonts w:ascii="Times New Roman" w:hAnsi="Times New Roman"/>
        </w:rPr>
        <w:t xml:space="preserve">Finally, we investigated how well the global properties of food webs were predicted. We selected a range of metrics commonly used to quantify food web structure and which have been shown to influence food web functioning and stability: </w:t>
      </w:r>
      <w:proofErr w:type="spellStart"/>
      <w:r>
        <w:rPr>
          <w:rFonts w:ascii="Times New Roman" w:hAnsi="Times New Roman"/>
        </w:rPr>
        <w:t>connectance</w:t>
      </w:r>
      <w:proofErr w:type="spellEnd"/>
      <w:r>
        <w:rPr>
          <w:rFonts w:ascii="Times New Roman" w:hAnsi="Times New Roman"/>
        </w:rPr>
        <w:t>, mean trophic level, maximum trophic level, motifs distribution, food web diameter, number of clusters, and modularity (Borrelli, 2015; Vermaat et al., 2009). As for species position, we evaluated these properties on the empirical food webs and compared them to the properties predicted using the mean of 100 samples of the posterior food web prediction. We detail each metric, their relation to food web function, and how they were calculated in Appendix S</w:t>
      </w:r>
      <w:del w:id="505" w:author="Dominique Caron" w:date="2023-07-12T13:59:00Z">
        <w:r>
          <w:rPr>
            <w:rFonts w:ascii="Times New Roman" w:hAnsi="Times New Roman"/>
          </w:rPr>
          <w:delText>3</w:delText>
        </w:r>
      </w:del>
      <w:ins w:id="506" w:author="Dominique Caron" w:date="2023-07-12T13:59:00Z">
        <w:r>
          <w:rPr>
            <w:rFonts w:ascii="Times New Roman" w:hAnsi="Times New Roman"/>
          </w:rPr>
          <w:t>4</w:t>
        </w:r>
      </w:ins>
      <w:r>
        <w:rPr>
          <w:rFonts w:ascii="Times New Roman" w:hAnsi="Times New Roman"/>
        </w:rPr>
        <w:t>.</w:t>
      </w:r>
    </w:p>
    <w:p w14:paraId="1E5A4E05" w14:textId="77777777" w:rsidR="00186BFE" w:rsidRDefault="00186BFE">
      <w:pPr>
        <w:spacing w:line="480" w:lineRule="auto"/>
        <w:rPr>
          <w:ins w:id="507" w:author="Dominique Caron" w:date="2023-07-11T14:53:00Z"/>
          <w:rFonts w:ascii="Times New Roman" w:hAnsi="Times New Roman"/>
        </w:rPr>
      </w:pPr>
    </w:p>
    <w:p w14:paraId="096FE8EA" w14:textId="77777777" w:rsidR="00186BFE" w:rsidRDefault="00000000">
      <w:pPr>
        <w:spacing w:line="480" w:lineRule="auto"/>
        <w:rPr>
          <w:ins w:id="508" w:author="Dominique Caron" w:date="2023-07-11T14:54:00Z"/>
          <w:rFonts w:ascii="Times New Roman" w:hAnsi="Times New Roman"/>
          <w:i/>
          <w:iCs/>
        </w:rPr>
      </w:pPr>
      <w:ins w:id="509" w:author="Dominique Caron" w:date="2023-07-11T14:53:00Z">
        <w:r>
          <w:rPr>
            <w:rFonts w:ascii="Times New Roman" w:hAnsi="Times New Roman"/>
            <w:i/>
            <w:iCs/>
          </w:rPr>
          <w:t>Boosted regression</w:t>
        </w:r>
      </w:ins>
      <w:ins w:id="510" w:author="Dominique Caron" w:date="2023-07-11T14:54:00Z">
        <w:r>
          <w:rPr>
            <w:rFonts w:ascii="Times New Roman" w:hAnsi="Times New Roman"/>
            <w:i/>
            <w:iCs/>
          </w:rPr>
          <w:t xml:space="preserve"> </w:t>
        </w:r>
        <w:proofErr w:type="gramStart"/>
        <w:r>
          <w:rPr>
            <w:rFonts w:ascii="Times New Roman" w:hAnsi="Times New Roman"/>
            <w:i/>
            <w:iCs/>
          </w:rPr>
          <w:t>trees</w:t>
        </w:r>
        <w:proofErr w:type="gramEnd"/>
      </w:ins>
    </w:p>
    <w:p w14:paraId="25471D58" w14:textId="0A2A7B1C" w:rsidR="00186BFE" w:rsidRDefault="00000000">
      <w:pPr>
        <w:pStyle w:val="BodyText"/>
      </w:pPr>
      <w:ins w:id="511" w:author="Dominique Caron" w:date="2023-07-11T14:54:00Z">
        <w:r>
          <w:rPr>
            <w:rFonts w:ascii="Times New Roman" w:hAnsi="Times New Roman"/>
          </w:rPr>
          <w:t xml:space="preserve">To make sure results are general and not dependent on the model framework chosen (i.e., Bayesian hierarchical generalized linear models), we fitted boosted regression trees (BRTs) on each food web and ran the same analyses (Appendix S5). BRTs are a machine learning algorithm that allows non-linear relationships between predictors and the response variable </w:t>
        </w:r>
      </w:ins>
      <w:del w:id="512" w:author="Dominique Caron" w:date="2023-08-07T10:50:00Z">
        <w:r w:rsidDel="008D0F4B">
          <w:rPr>
            <w:rFonts w:ascii="Times New Roman" w:hAnsi="Times New Roman"/>
          </w:rPr>
          <w:delText>￹</w:delText>
        </w:r>
      </w:del>
      <w:r>
        <w:rPr>
          <w:rFonts w:ascii="Times New Roman" w:hAnsi="Times New Roman"/>
        </w:rPr>
        <w:t>(Friedman, 2001</w:t>
      </w:r>
      <w:ins w:id="513" w:author="Dominique Caron" w:date="2023-08-07T10:50:00Z">
        <w:r w:rsidR="008D0F4B">
          <w:rPr>
            <w:rFonts w:ascii="Times New Roman" w:hAnsi="Times New Roman"/>
          </w:rPr>
          <w:t>)</w:t>
        </w:r>
      </w:ins>
      <w:ins w:id="514" w:author="Dominique Caron" w:date="2023-07-11T14:54:00Z">
        <w:r>
          <w:rPr>
            <w:rFonts w:ascii="Times New Roman" w:hAnsi="Times New Roman"/>
          </w:rPr>
          <w:t>. To make results comparable, we used the exact same training/validation splits and same predictor variables to train and measure performance of BRTs and Bayesian hierarchical generalized linear models.</w:t>
        </w:r>
      </w:ins>
      <w:del w:id="515" w:author="Dominique Caron" w:date="2023-08-01T14:44:00Z">
        <w:r>
          <w:rPr>
            <w:rFonts w:ascii="Times New Roman" w:hAnsi="Times New Roman"/>
          </w:rPr>
          <w:delText>)</w:delText>
        </w:r>
      </w:del>
    </w:p>
    <w:p w14:paraId="343D859F" w14:textId="77777777" w:rsidR="00186BFE" w:rsidRDefault="00186BFE">
      <w:pPr>
        <w:pStyle w:val="BodyText"/>
        <w:spacing w:after="0"/>
        <w:rPr>
          <w:rFonts w:ascii="Times New Roman" w:hAnsi="Times New Roman"/>
        </w:rPr>
      </w:pPr>
    </w:p>
    <w:p w14:paraId="373BF7A2" w14:textId="77777777" w:rsidR="00186BFE" w:rsidRDefault="00000000">
      <w:pPr>
        <w:pStyle w:val="BodyText"/>
        <w:spacing w:after="0"/>
        <w:rPr>
          <w:rFonts w:ascii="Times New Roman" w:hAnsi="Times New Roman"/>
          <w:b/>
          <w:bCs/>
        </w:rPr>
      </w:pPr>
      <w:r>
        <w:rPr>
          <w:rFonts w:ascii="Times New Roman" w:hAnsi="Times New Roman"/>
          <w:b/>
          <w:bCs/>
        </w:rPr>
        <w:lastRenderedPageBreak/>
        <w:t>Results</w:t>
      </w:r>
    </w:p>
    <w:p w14:paraId="1297D7A6" w14:textId="77777777" w:rsidR="00186BFE" w:rsidRDefault="00000000">
      <w:pPr>
        <w:pStyle w:val="BodyText"/>
        <w:spacing w:after="0"/>
      </w:pPr>
      <w:r>
        <w:rPr>
          <w:rFonts w:ascii="Times New Roman" w:hAnsi="Times New Roman"/>
          <w:i/>
          <w:iCs/>
        </w:rPr>
        <w:t xml:space="preserve">Predicting </w:t>
      </w:r>
      <w:del w:id="516" w:author="Dominique Caron" w:date="2023-07-26T21:24:00Z">
        <w:r>
          <w:rPr>
            <w:rFonts w:ascii="Times New Roman" w:hAnsi="Times New Roman"/>
            <w:i/>
            <w:iCs/>
          </w:rPr>
          <w:delText>trophic</w:delText>
        </w:r>
      </w:del>
      <w:ins w:id="517" w:author="Dominique Caron" w:date="2023-07-26T21:24:00Z">
        <w:r>
          <w:rPr>
            <w:rFonts w:ascii="Times New Roman" w:hAnsi="Times New Roman"/>
            <w:i/>
            <w:iCs/>
          </w:rPr>
          <w:t>pairwise</w:t>
        </w:r>
      </w:ins>
      <w:r>
        <w:rPr>
          <w:rFonts w:ascii="Times New Roman" w:hAnsi="Times New Roman"/>
          <w:i/>
          <w:iCs/>
        </w:rPr>
        <w:t xml:space="preserve"> interactions</w:t>
      </w:r>
    </w:p>
    <w:p w14:paraId="6638ADF4" w14:textId="77777777" w:rsidR="00186BFE" w:rsidRDefault="00000000">
      <w:pPr>
        <w:pStyle w:val="BodyText"/>
        <w:spacing w:after="0"/>
      </w:pPr>
      <w:r>
        <w:rPr>
          <w:rFonts w:ascii="Times New Roman" w:hAnsi="Times New Roman"/>
        </w:rPr>
        <w:t xml:space="preserve">For all food webs, </w:t>
      </w:r>
      <w:del w:id="518" w:author="Dominique Caron" w:date="2023-07-26T21:24:00Z">
        <w:r>
          <w:rPr>
            <w:rFonts w:ascii="Times New Roman" w:hAnsi="Times New Roman"/>
          </w:rPr>
          <w:delText>trophic</w:delText>
        </w:r>
      </w:del>
      <w:ins w:id="519" w:author="Dominique Caron" w:date="2023-07-26T21:24:00Z">
        <w:r>
          <w:rPr>
            <w:rFonts w:ascii="Times New Roman" w:hAnsi="Times New Roman"/>
          </w:rPr>
          <w:t>pairwise</w:t>
        </w:r>
      </w:ins>
      <w:r>
        <w:rPr>
          <w:rFonts w:ascii="Times New Roman" w:hAnsi="Times New Roman"/>
        </w:rPr>
        <w:t xml:space="preserve"> interactions were better predicted by the model </w:t>
      </w:r>
      <w:del w:id="520" w:author="Dominique Caron" w:date="2023-05-31T10:58:00Z">
        <w:r>
          <w:rPr>
            <w:rFonts w:ascii="Times New Roman" w:hAnsi="Times New Roman"/>
          </w:rPr>
          <w:delText>calibrated</w:delText>
        </w:r>
      </w:del>
      <w:ins w:id="521" w:author="Dominique Caron" w:date="2023-05-31T10:58:00Z">
        <w:r>
          <w:rPr>
            <w:rFonts w:ascii="Times New Roman" w:hAnsi="Times New Roman"/>
          </w:rPr>
          <w:t>trained</w:t>
        </w:r>
      </w:ins>
      <w:r>
        <w:rPr>
          <w:rFonts w:ascii="Times New Roman" w:hAnsi="Times New Roman"/>
        </w:rPr>
        <w:t xml:space="preserve"> on the same food web (within food web predictions) than by models </w:t>
      </w:r>
      <w:del w:id="522" w:author="Dominique Caron" w:date="2023-05-31T10:58:00Z">
        <w:r>
          <w:rPr>
            <w:rFonts w:ascii="Times New Roman" w:hAnsi="Times New Roman"/>
          </w:rPr>
          <w:delText>calibrated</w:delText>
        </w:r>
      </w:del>
      <w:ins w:id="523" w:author="Dominique Caron" w:date="2023-05-31T10:58:00Z">
        <w:r>
          <w:rPr>
            <w:rFonts w:ascii="Times New Roman" w:hAnsi="Times New Roman"/>
          </w:rPr>
          <w:t>trained</w:t>
        </w:r>
      </w:ins>
      <w:r>
        <w:rPr>
          <w:rFonts w:ascii="Times New Roman" w:hAnsi="Times New Roman"/>
        </w:rPr>
        <w:t xml:space="preserve"> on other food webs (between food web predictions; Table 2). For within food web predictions, AUC varied between 0.92 and 0.96</w:t>
      </w:r>
      <w:ins w:id="524" w:author="Dominique Caron" w:date="2023-07-11T15:09:00Z">
        <w:r>
          <w:rPr>
            <w:rFonts w:ascii="Times New Roman" w:hAnsi="Times New Roman"/>
          </w:rPr>
          <w:t xml:space="preserve"> and AUPRG varied between </w:t>
        </w:r>
      </w:ins>
      <w:ins w:id="525" w:author="Dominique Caron" w:date="2023-07-12T12:42:00Z">
        <w:r>
          <w:rPr>
            <w:rFonts w:ascii="Times New Roman" w:hAnsi="Times New Roman"/>
          </w:rPr>
          <w:t>0.93 and 0.96</w:t>
        </w:r>
      </w:ins>
      <w:r>
        <w:rPr>
          <w:rFonts w:ascii="Times New Roman" w:hAnsi="Times New Roman"/>
        </w:rPr>
        <w:t>. Model performance was also good (AUC &gt; 0.82</w:t>
      </w:r>
      <w:ins w:id="526" w:author="Dominique Caron" w:date="2023-07-11T14:41:00Z">
        <w:r>
          <w:rPr>
            <w:rFonts w:ascii="Times New Roman" w:hAnsi="Times New Roman"/>
          </w:rPr>
          <w:t xml:space="preserve">; AUPRG &gt; </w:t>
        </w:r>
      </w:ins>
      <w:ins w:id="527" w:author="Dominique Caron" w:date="2023-07-12T12:44:00Z">
        <w:r>
          <w:rPr>
            <w:rFonts w:ascii="Times New Roman" w:hAnsi="Times New Roman"/>
          </w:rPr>
          <w:t>0.84</w:t>
        </w:r>
      </w:ins>
      <w:ins w:id="528" w:author="Dominique Caron" w:date="2023-07-11T15:08:00Z">
        <w:r>
          <w:rPr>
            <w:rFonts w:ascii="Times New Roman" w:hAnsi="Times New Roman"/>
          </w:rPr>
          <w:t>)</w:t>
        </w:r>
      </w:ins>
      <w:r>
        <w:rPr>
          <w:rFonts w:ascii="Times New Roman" w:hAnsi="Times New Roman"/>
        </w:rPr>
        <w:t xml:space="preserve"> for transfer between the Europe, Pyrenees, and Northern Québec and Labrador food webs</w:t>
      </w:r>
      <w:ins w:id="529" w:author="Dominique Caron" w:date="2023-07-12T12:45:00Z">
        <w:r>
          <w:rPr>
            <w:rFonts w:ascii="Times New Roman" w:hAnsi="Times New Roman"/>
          </w:rPr>
          <w:t>, except for the model trained on the Pyrenees web when predicting the Europe</w:t>
        </w:r>
      </w:ins>
      <w:ins w:id="530" w:author="Dominique Caron" w:date="2023-07-26T21:24:00Z">
        <w:r>
          <w:rPr>
            <w:rFonts w:ascii="Times New Roman" w:hAnsi="Times New Roman"/>
          </w:rPr>
          <w:t xml:space="preserve"> web</w:t>
        </w:r>
      </w:ins>
      <w:r>
        <w:rPr>
          <w:rFonts w:ascii="Times New Roman" w:hAnsi="Times New Roman"/>
        </w:rPr>
        <w:t>.</w:t>
      </w:r>
      <w:ins w:id="531" w:author="Dominique Caron" w:date="2023-07-12T12:46:00Z">
        <w:r>
          <w:rPr>
            <w:rFonts w:ascii="Times New Roman" w:hAnsi="Times New Roman"/>
          </w:rPr>
          <w:t xml:space="preserve"> For this case, AUC was high (0.89) whereas AUPRG (0.63)</w:t>
        </w:r>
      </w:ins>
      <w:ins w:id="532" w:author="Dominique Caron" w:date="2023-07-26T21:25:00Z">
        <w:r>
          <w:rPr>
            <w:rFonts w:ascii="Times New Roman" w:hAnsi="Times New Roman"/>
          </w:rPr>
          <w:t xml:space="preserve"> was comparatively small</w:t>
        </w:r>
      </w:ins>
      <w:ins w:id="533" w:author="Dominique Caron" w:date="2023-07-12T12:47:00Z">
        <w:r>
          <w:rPr>
            <w:rFonts w:ascii="Times New Roman" w:hAnsi="Times New Roman"/>
          </w:rPr>
          <w:t xml:space="preserve">, suggesting that </w:t>
        </w:r>
      </w:ins>
      <w:ins w:id="534" w:author="Dominique Caron" w:date="2023-07-12T12:50:00Z">
        <w:r>
          <w:rPr>
            <w:rFonts w:ascii="Times New Roman" w:hAnsi="Times New Roman"/>
          </w:rPr>
          <w:t>the model was much better at discriminating the absences than presences of interaction.</w:t>
        </w:r>
      </w:ins>
      <w:r>
        <w:rPr>
          <w:rFonts w:ascii="Times New Roman" w:hAnsi="Times New Roman"/>
        </w:rPr>
        <w:t xml:space="preserve"> Models did not transfer as well from and to the Serengeti food web, but performance was still good (AUC &gt; 0.75</w:t>
      </w:r>
      <w:del w:id="535" w:author="Dominique Caron" w:date="2023-07-11T15:09:00Z">
        <w:r>
          <w:rPr>
            <w:rFonts w:ascii="Times New Roman" w:hAnsi="Times New Roman"/>
          </w:rPr>
          <w:delText>)</w:delText>
        </w:r>
      </w:del>
      <w:ins w:id="536" w:author="Dominique Caron" w:date="2023-07-11T14:41:00Z">
        <w:r>
          <w:rPr>
            <w:rFonts w:ascii="Times New Roman" w:hAnsi="Times New Roman"/>
          </w:rPr>
          <w:t xml:space="preserve">; AUPRG &gt; </w:t>
        </w:r>
      </w:ins>
      <w:ins w:id="537" w:author="Dominique Caron" w:date="2023-07-12T12:44:00Z">
        <w:r>
          <w:rPr>
            <w:rFonts w:ascii="Times New Roman" w:hAnsi="Times New Roman"/>
          </w:rPr>
          <w:t>0.73</w:t>
        </w:r>
      </w:ins>
      <w:ins w:id="538" w:author="Dominique Caron" w:date="2023-07-11T15:09:00Z">
        <w:r>
          <w:rPr>
            <w:rFonts w:ascii="Times New Roman" w:hAnsi="Times New Roman"/>
          </w:rPr>
          <w:t>)</w:t>
        </w:r>
      </w:ins>
      <w:ins w:id="539" w:author="Dominique Caron" w:date="2023-07-21T10:34:00Z">
        <w:r>
          <w:rPr>
            <w:rFonts w:ascii="Times New Roman" w:hAnsi="Times New Roman"/>
          </w:rPr>
          <w:t xml:space="preserve">. The transferability of the Serengeti food web was expected to be more challenging because nodes do not represent species (as is the case for the other food webs), but trophic groups, as mentioned in the </w:t>
        </w:r>
        <w:r>
          <w:rPr>
            <w:rFonts w:ascii="Times New Roman" w:hAnsi="Times New Roman"/>
            <w:i/>
            <w:iCs/>
          </w:rPr>
          <w:t>Food web data</w:t>
        </w:r>
        <w:r>
          <w:rPr>
            <w:rFonts w:ascii="Times New Roman" w:hAnsi="Times New Roman"/>
          </w:rPr>
          <w:t xml:space="preserve"> subsection.</w:t>
        </w:r>
      </w:ins>
      <w:del w:id="540" w:author="Dominique Caron" w:date="2023-07-21T10:34:00Z">
        <w:r>
          <w:rPr>
            <w:rFonts w:ascii="Times New Roman" w:hAnsi="Times New Roman"/>
          </w:rPr>
          <w:delText>.</w:delText>
        </w:r>
      </w:del>
      <w:r>
        <w:rPr>
          <w:rFonts w:ascii="Times New Roman" w:hAnsi="Times New Roman"/>
        </w:rPr>
        <w:t xml:space="preserve"> The area under the precision-recall</w:t>
      </w:r>
      <w:ins w:id="541" w:author="Dominique Caron" w:date="2023-07-11T14:43:00Z">
        <w:r>
          <w:rPr>
            <w:rFonts w:ascii="Times New Roman" w:hAnsi="Times New Roman"/>
          </w:rPr>
          <w:t>-</w:t>
        </w:r>
      </w:ins>
      <w:del w:id="542" w:author="Dominique Caron" w:date="2023-07-11T14:43:00Z">
        <w:r>
          <w:rPr>
            <w:rFonts w:ascii="Times New Roman" w:hAnsi="Times New Roman"/>
          </w:rPr>
          <w:delText xml:space="preserve"> </w:delText>
        </w:r>
      </w:del>
      <w:ins w:id="543" w:author="Dominique Caron" w:date="2023-07-11T14:41:00Z">
        <w:r>
          <w:rPr>
            <w:rFonts w:ascii="Times New Roman" w:hAnsi="Times New Roman"/>
          </w:rPr>
          <w:t>gain</w:t>
        </w:r>
      </w:ins>
      <w:ins w:id="544" w:author="Dominique Caron" w:date="2023-07-11T14:43:00Z">
        <w:r>
          <w:rPr>
            <w:rFonts w:ascii="Times New Roman" w:hAnsi="Times New Roman"/>
          </w:rPr>
          <w:t xml:space="preserve"> </w:t>
        </w:r>
      </w:ins>
      <w:r>
        <w:rPr>
          <w:rFonts w:ascii="Times New Roman" w:hAnsi="Times New Roman"/>
        </w:rPr>
        <w:t>curve, true positive rate, true negative rate, positive predictive value, and negative predictive value were all positively correlated with AUC and showed the same overall pattern (Appendix S</w:t>
      </w:r>
      <w:del w:id="545" w:author="Dominique Caron" w:date="2023-08-03T14:28:00Z">
        <w:r>
          <w:rPr>
            <w:rFonts w:ascii="Times New Roman" w:hAnsi="Times New Roman"/>
          </w:rPr>
          <w:delText>6</w:delText>
        </w:r>
      </w:del>
      <w:ins w:id="546" w:author="Dominique Caron" w:date="2023-08-03T14:28:00Z">
        <w:r>
          <w:rPr>
            <w:rFonts w:ascii="Times New Roman" w:hAnsi="Times New Roman"/>
          </w:rPr>
          <w:t>7</w:t>
        </w:r>
      </w:ins>
      <w:r>
        <w:rPr>
          <w:rFonts w:ascii="Times New Roman" w:hAnsi="Times New Roman"/>
        </w:rPr>
        <w:t>).</w:t>
      </w:r>
    </w:p>
    <w:p w14:paraId="277661C1" w14:textId="77777777" w:rsidR="00186BFE" w:rsidRDefault="00186BFE">
      <w:pPr>
        <w:pStyle w:val="BodyText"/>
        <w:spacing w:after="0"/>
        <w:rPr>
          <w:rFonts w:ascii="Times New Roman" w:hAnsi="Times New Roman"/>
        </w:rPr>
      </w:pPr>
    </w:p>
    <w:p w14:paraId="0390E31D" w14:textId="77777777" w:rsidR="00186BFE" w:rsidRDefault="00000000">
      <w:pPr>
        <w:pStyle w:val="BodyText"/>
        <w:spacing w:after="0"/>
      </w:pPr>
      <w:del w:id="547" w:author="Dominique Caron" w:date="2023-07-26T21:27:00Z">
        <w:r>
          <w:rPr>
            <w:rFonts w:ascii="Times New Roman" w:hAnsi="Times New Roman"/>
          </w:rPr>
          <w:delText>To</w:delText>
        </w:r>
      </w:del>
      <w:ins w:id="548" w:author="Dominique Caron" w:date="2023-07-26T21:27:00Z">
        <w:r>
          <w:rPr>
            <w:rFonts w:ascii="Times New Roman" w:hAnsi="Times New Roman"/>
          </w:rPr>
          <w:t>We</w:t>
        </w:r>
      </w:ins>
      <w:r>
        <w:rPr>
          <w:rFonts w:ascii="Times New Roman" w:hAnsi="Times New Roman"/>
        </w:rPr>
        <w:t xml:space="preserve"> explore</w:t>
      </w:r>
      <w:ins w:id="549" w:author="Dominique Caron" w:date="2023-07-26T21:27:00Z">
        <w:r>
          <w:rPr>
            <w:rFonts w:ascii="Times New Roman" w:hAnsi="Times New Roman"/>
          </w:rPr>
          <w:t>d</w:t>
        </w:r>
      </w:ins>
      <w:r>
        <w:rPr>
          <w:rFonts w:ascii="Times New Roman" w:hAnsi="Times New Roman"/>
        </w:rPr>
        <w:t xml:space="preserve"> the factors influencing</w:t>
      </w:r>
      <w:del w:id="550" w:author="Dominique Caron" w:date="2023-07-26T21:27:00Z">
        <w:r>
          <w:rPr>
            <w:rFonts w:ascii="Times New Roman" w:hAnsi="Times New Roman"/>
          </w:rPr>
          <w:delText xml:space="preserve"> the</w:delText>
        </w:r>
      </w:del>
      <w:r>
        <w:rPr>
          <w:rFonts w:ascii="Times New Roman" w:hAnsi="Times New Roman"/>
        </w:rPr>
        <w:t xml:space="preserve"> transferability</w:t>
      </w:r>
      <w:del w:id="551" w:author="Dominique Caron" w:date="2023-07-26T21:27:00Z">
        <w:r>
          <w:rPr>
            <w:rFonts w:ascii="Times New Roman" w:hAnsi="Times New Roman"/>
          </w:rPr>
          <w:delText xml:space="preserve"> of interaction models, we modelled their</w:delText>
        </w:r>
      </w:del>
      <w:ins w:id="552" w:author="Dominique Caron" w:date="2023-07-26T21:27:00Z">
        <w:r>
          <w:rPr>
            <w:rFonts w:ascii="Times New Roman" w:hAnsi="Times New Roman"/>
          </w:rPr>
          <w:t xml:space="preserve"> with comparison of</w:t>
        </w:r>
      </w:ins>
      <w:r>
        <w:rPr>
          <w:rFonts w:ascii="Times New Roman" w:hAnsi="Times New Roman"/>
        </w:rPr>
        <w:t xml:space="preserve"> performance relative to the geographic, environmental, and phylogenetic distances between the</w:t>
      </w:r>
      <w:ins w:id="553" w:author="Dominique Caron" w:date="2023-05-31T11:00:00Z">
        <w:r>
          <w:rPr>
            <w:rFonts w:ascii="Times New Roman" w:hAnsi="Times New Roman"/>
          </w:rPr>
          <w:t xml:space="preserve"> </w:t>
        </w:r>
      </w:ins>
      <w:del w:id="554" w:author="Dominique Caron" w:date="2023-05-31T11:00:00Z">
        <w:r>
          <w:rPr>
            <w:rFonts w:ascii="Times New Roman" w:hAnsi="Times New Roman"/>
          </w:rPr>
          <w:delText xml:space="preserve"> calibrated and </w:delText>
        </w:r>
      </w:del>
      <w:r>
        <w:rPr>
          <w:rFonts w:ascii="Times New Roman" w:hAnsi="Times New Roman"/>
        </w:rPr>
        <w:t xml:space="preserve">predicted food web </w:t>
      </w:r>
      <w:ins w:id="555" w:author="Dominique Caron" w:date="2023-05-31T11:00:00Z">
        <w:r>
          <w:rPr>
            <w:rFonts w:ascii="Times New Roman" w:hAnsi="Times New Roman"/>
          </w:rPr>
          <w:t xml:space="preserve">and the food web used for training </w:t>
        </w:r>
      </w:ins>
      <w:r>
        <w:rPr>
          <w:rFonts w:ascii="Times New Roman" w:hAnsi="Times New Roman"/>
        </w:rPr>
        <w:t>(Figure 2). Overall, performance tended to decrease with environmental (direct effect estimate: -0.</w:t>
      </w:r>
      <w:del w:id="556" w:author="Dominique Caron" w:date="2023-07-12T13:00:00Z">
        <w:r>
          <w:rPr>
            <w:rFonts w:ascii="Times New Roman" w:hAnsi="Times New Roman"/>
          </w:rPr>
          <w:delText>52</w:delText>
        </w:r>
      </w:del>
      <w:ins w:id="557" w:author="Dominique Caron" w:date="2023-08-02T11:13:00Z">
        <w:r>
          <w:rPr>
            <w:rFonts w:ascii="Times New Roman" w:hAnsi="Times New Roman"/>
          </w:rPr>
          <w:t>30</w:t>
        </w:r>
      </w:ins>
      <w:r>
        <w:rPr>
          <w:rFonts w:ascii="Times New Roman" w:hAnsi="Times New Roman"/>
        </w:rPr>
        <w:t>, 95%CrI = [-0.</w:t>
      </w:r>
      <w:del w:id="558" w:author="Dominique Caron" w:date="2023-07-12T13:01:00Z">
        <w:r>
          <w:rPr>
            <w:rFonts w:ascii="Times New Roman" w:hAnsi="Times New Roman"/>
          </w:rPr>
          <w:delText>89</w:delText>
        </w:r>
      </w:del>
      <w:ins w:id="559" w:author="Dominique Caron" w:date="2023-07-12T13:01:00Z">
        <w:r>
          <w:rPr>
            <w:rFonts w:ascii="Times New Roman" w:hAnsi="Times New Roman"/>
          </w:rPr>
          <w:t>9</w:t>
        </w:r>
      </w:ins>
      <w:ins w:id="560" w:author="Dominique Caron" w:date="2023-08-02T11:13:00Z">
        <w:r>
          <w:rPr>
            <w:rFonts w:ascii="Times New Roman" w:hAnsi="Times New Roman"/>
          </w:rPr>
          <w:t>0</w:t>
        </w:r>
      </w:ins>
      <w:r>
        <w:rPr>
          <w:rFonts w:ascii="Times New Roman" w:hAnsi="Times New Roman"/>
        </w:rPr>
        <w:t xml:space="preserve">, </w:t>
      </w:r>
      <w:del w:id="561" w:author="Dominique Caron" w:date="2023-07-12T13:01:00Z">
        <w:r>
          <w:rPr>
            <w:rFonts w:ascii="Times New Roman" w:hAnsi="Times New Roman"/>
          </w:rPr>
          <w:delText>-0.11</w:delText>
        </w:r>
      </w:del>
      <w:ins w:id="562" w:author="Dominique Caron" w:date="2023-07-12T13:01:00Z">
        <w:r>
          <w:rPr>
            <w:rFonts w:ascii="Times New Roman" w:hAnsi="Times New Roman"/>
          </w:rPr>
          <w:t>0.3</w:t>
        </w:r>
      </w:ins>
      <w:ins w:id="563" w:author="Dominique Caron" w:date="2023-08-02T11:13:00Z">
        <w:r>
          <w:rPr>
            <w:rFonts w:ascii="Times New Roman" w:hAnsi="Times New Roman"/>
          </w:rPr>
          <w:t>2</w:t>
        </w:r>
      </w:ins>
      <w:r>
        <w:rPr>
          <w:rFonts w:ascii="Times New Roman" w:hAnsi="Times New Roman"/>
        </w:rPr>
        <w:t>]) and phylogenetic distance (direct effect estimate: -0.</w:t>
      </w:r>
      <w:ins w:id="564" w:author="Dominique Caron" w:date="2023-08-02T11:14:00Z">
        <w:r>
          <w:rPr>
            <w:rFonts w:ascii="Times New Roman" w:hAnsi="Times New Roman"/>
          </w:rPr>
          <w:t>31</w:t>
        </w:r>
      </w:ins>
      <w:del w:id="565" w:author="Dominique Caron" w:date="2023-08-02T11:14:00Z">
        <w:r>
          <w:rPr>
            <w:rFonts w:ascii="Times New Roman" w:hAnsi="Times New Roman"/>
          </w:rPr>
          <w:delText>3</w:delText>
        </w:r>
      </w:del>
      <w:del w:id="566" w:author="Dominique Caron" w:date="2023-07-12T12:59:00Z">
        <w:r>
          <w:rPr>
            <w:rFonts w:ascii="Times New Roman" w:hAnsi="Times New Roman"/>
          </w:rPr>
          <w:delText>9</w:delText>
        </w:r>
      </w:del>
      <w:r>
        <w:rPr>
          <w:rFonts w:ascii="Times New Roman" w:hAnsi="Times New Roman"/>
        </w:rPr>
        <w:t>, 95%CrI = [-0.</w:t>
      </w:r>
      <w:del w:id="567" w:author="Dominique Caron" w:date="2023-07-12T13:00:00Z">
        <w:r>
          <w:rPr>
            <w:rFonts w:ascii="Times New Roman" w:hAnsi="Times New Roman"/>
          </w:rPr>
          <w:delText>78</w:delText>
        </w:r>
      </w:del>
      <w:ins w:id="568" w:author="Dominique Caron" w:date="2023-07-12T13:00:00Z">
        <w:r>
          <w:rPr>
            <w:rFonts w:ascii="Times New Roman" w:hAnsi="Times New Roman"/>
          </w:rPr>
          <w:t>6</w:t>
        </w:r>
      </w:ins>
      <w:ins w:id="569" w:author="Dominique Caron" w:date="2023-08-02T11:14:00Z">
        <w:r>
          <w:rPr>
            <w:rFonts w:ascii="Times New Roman" w:hAnsi="Times New Roman"/>
          </w:rPr>
          <w:t>9</w:t>
        </w:r>
      </w:ins>
      <w:r>
        <w:rPr>
          <w:rFonts w:ascii="Times New Roman" w:hAnsi="Times New Roman"/>
        </w:rPr>
        <w:t xml:space="preserve">, </w:t>
      </w:r>
      <w:ins w:id="570" w:author="Dominique Caron" w:date="2023-07-12T13:00:00Z">
        <w:r>
          <w:rPr>
            <w:rFonts w:ascii="Times New Roman" w:hAnsi="Times New Roman"/>
          </w:rPr>
          <w:t>0.0</w:t>
        </w:r>
      </w:ins>
      <w:del w:id="571" w:author="Dominique Caron" w:date="2023-07-12T13:00:00Z">
        <w:r>
          <w:rPr>
            <w:rFonts w:ascii="Times New Roman" w:hAnsi="Times New Roman"/>
          </w:rPr>
          <w:delText>-0.03</w:delText>
        </w:r>
      </w:del>
      <w:ins w:id="572" w:author="Dominique Caron" w:date="2023-08-02T11:14:00Z">
        <w:r>
          <w:rPr>
            <w:rFonts w:ascii="Times New Roman" w:hAnsi="Times New Roman"/>
          </w:rPr>
          <w:t>6</w:t>
        </w:r>
      </w:ins>
      <w:r>
        <w:rPr>
          <w:rFonts w:ascii="Times New Roman" w:hAnsi="Times New Roman"/>
        </w:rPr>
        <w:t xml:space="preserve">]). Performance also </w:t>
      </w:r>
      <w:ins w:id="573" w:author="Dominique Caron" w:date="2023-07-12T13:00:00Z">
        <w:r>
          <w:rPr>
            <w:rFonts w:ascii="Times New Roman" w:hAnsi="Times New Roman"/>
          </w:rPr>
          <w:t xml:space="preserve">tended to </w:t>
        </w:r>
      </w:ins>
      <w:r>
        <w:rPr>
          <w:rFonts w:ascii="Times New Roman" w:hAnsi="Times New Roman"/>
        </w:rPr>
        <w:t>decrease</w:t>
      </w:r>
      <w:del w:id="574" w:author="Dominique Caron" w:date="2023-07-12T13:00:00Z">
        <w:r>
          <w:rPr>
            <w:rFonts w:ascii="Times New Roman" w:hAnsi="Times New Roman"/>
          </w:rPr>
          <w:delText>d</w:delText>
        </w:r>
      </w:del>
      <w:r>
        <w:rPr>
          <w:rFonts w:ascii="Times New Roman" w:hAnsi="Times New Roman"/>
        </w:rPr>
        <w:t xml:space="preserve"> with </w:t>
      </w:r>
      <w:r>
        <w:rPr>
          <w:rFonts w:ascii="Times New Roman" w:hAnsi="Times New Roman"/>
        </w:rPr>
        <w:lastRenderedPageBreak/>
        <w:t>geographic distance (total effect estimate: -0.5</w:t>
      </w:r>
      <w:ins w:id="575" w:author="Dominique Caron" w:date="2023-07-12T12:57:00Z">
        <w:r>
          <w:rPr>
            <w:rFonts w:ascii="Times New Roman" w:hAnsi="Times New Roman"/>
          </w:rPr>
          <w:t>7</w:t>
        </w:r>
      </w:ins>
      <w:del w:id="576" w:author="Dominique Caron" w:date="2023-07-12T12:57:00Z">
        <w:r>
          <w:rPr>
            <w:rFonts w:ascii="Times New Roman" w:hAnsi="Times New Roman"/>
          </w:rPr>
          <w:delText>4</w:delText>
        </w:r>
      </w:del>
      <w:r>
        <w:rPr>
          <w:rFonts w:ascii="Times New Roman" w:hAnsi="Times New Roman"/>
        </w:rPr>
        <w:t>, 95%CrI = [-0.7</w:t>
      </w:r>
      <w:del w:id="577" w:author="Dominique Caron" w:date="2023-07-12T12:57:00Z">
        <w:r>
          <w:rPr>
            <w:rFonts w:ascii="Times New Roman" w:hAnsi="Times New Roman"/>
          </w:rPr>
          <w:delText>9</w:delText>
        </w:r>
      </w:del>
      <w:ins w:id="578" w:author="Dominique Caron" w:date="2023-07-12T12:57:00Z">
        <w:r>
          <w:rPr>
            <w:rFonts w:ascii="Times New Roman" w:hAnsi="Times New Roman"/>
          </w:rPr>
          <w:t>8</w:t>
        </w:r>
      </w:ins>
      <w:r>
        <w:rPr>
          <w:rFonts w:ascii="Times New Roman" w:hAnsi="Times New Roman"/>
        </w:rPr>
        <w:t>, -0.3</w:t>
      </w:r>
      <w:del w:id="579" w:author="Dominique Caron" w:date="2023-07-12T12:57:00Z">
        <w:r>
          <w:rPr>
            <w:rFonts w:ascii="Times New Roman" w:hAnsi="Times New Roman"/>
          </w:rPr>
          <w:delText>0</w:delText>
        </w:r>
      </w:del>
      <w:ins w:id="580" w:author="Dominique Caron" w:date="2023-08-02T11:14:00Z">
        <w:r>
          <w:rPr>
            <w:rFonts w:ascii="Times New Roman" w:hAnsi="Times New Roman"/>
          </w:rPr>
          <w:t>6</w:t>
        </w:r>
      </w:ins>
      <w:r>
        <w:rPr>
          <w:rFonts w:ascii="Times New Roman" w:hAnsi="Times New Roman"/>
        </w:rPr>
        <w:t xml:space="preserve">]), but this effect </w:t>
      </w:r>
      <w:ins w:id="581" w:author="Dominique Caron" w:date="2023-07-12T12:58:00Z">
        <w:r>
          <w:rPr>
            <w:rFonts w:ascii="Times New Roman" w:hAnsi="Times New Roman"/>
          </w:rPr>
          <w:t xml:space="preserve">largely </w:t>
        </w:r>
      </w:ins>
      <w:r>
        <w:rPr>
          <w:rFonts w:ascii="Times New Roman" w:hAnsi="Times New Roman"/>
        </w:rPr>
        <w:t>disappeared after controlling for phylogenetic and environmental distances (direct effect estimate: -0.</w:t>
      </w:r>
      <w:del w:id="582" w:author="Dominique Caron" w:date="2023-07-12T12:58:00Z">
        <w:r>
          <w:rPr>
            <w:rFonts w:ascii="Times New Roman" w:hAnsi="Times New Roman"/>
          </w:rPr>
          <w:delText>07</w:delText>
        </w:r>
      </w:del>
      <w:ins w:id="583" w:author="Dominique Caron" w:date="2023-07-12T12:58:00Z">
        <w:r>
          <w:rPr>
            <w:rFonts w:ascii="Times New Roman" w:hAnsi="Times New Roman"/>
          </w:rPr>
          <w:t>2</w:t>
        </w:r>
      </w:ins>
      <w:ins w:id="584" w:author="Dominique Caron" w:date="2023-08-02T11:14:00Z">
        <w:r>
          <w:rPr>
            <w:rFonts w:ascii="Times New Roman" w:hAnsi="Times New Roman"/>
          </w:rPr>
          <w:t>6</w:t>
        </w:r>
      </w:ins>
      <w:r>
        <w:rPr>
          <w:rFonts w:ascii="Times New Roman" w:hAnsi="Times New Roman"/>
        </w:rPr>
        <w:t>, 95%CrI = [-0.</w:t>
      </w:r>
      <w:del w:id="585" w:author="Dominique Caron" w:date="2023-07-12T12:58:00Z">
        <w:r>
          <w:rPr>
            <w:rFonts w:ascii="Times New Roman" w:hAnsi="Times New Roman"/>
          </w:rPr>
          <w:delText>4</w:delText>
        </w:r>
      </w:del>
      <w:del w:id="586" w:author="Dominique Caron" w:date="2023-07-12T12:59:00Z">
        <w:r>
          <w:rPr>
            <w:rFonts w:ascii="Times New Roman" w:hAnsi="Times New Roman"/>
          </w:rPr>
          <w:delText>8</w:delText>
        </w:r>
      </w:del>
      <w:ins w:id="587" w:author="Dominique Caron" w:date="2023-08-02T11:15:00Z">
        <w:r>
          <w:rPr>
            <w:rFonts w:ascii="Times New Roman" w:hAnsi="Times New Roman"/>
          </w:rPr>
          <w:t>87</w:t>
        </w:r>
      </w:ins>
      <w:r>
        <w:rPr>
          <w:rFonts w:ascii="Times New Roman" w:hAnsi="Times New Roman"/>
        </w:rPr>
        <w:t>, 0.3</w:t>
      </w:r>
      <w:del w:id="588" w:author="Dominique Caron" w:date="2023-07-12T12:58:00Z">
        <w:r>
          <w:rPr>
            <w:rFonts w:ascii="Times New Roman" w:hAnsi="Times New Roman"/>
          </w:rPr>
          <w:delText>4</w:delText>
        </w:r>
      </w:del>
      <w:ins w:id="589" w:author="Dominique Caron" w:date="2023-08-02T11:15:00Z">
        <w:r>
          <w:rPr>
            <w:rFonts w:ascii="Times New Roman" w:hAnsi="Times New Roman"/>
          </w:rPr>
          <w:t>5</w:t>
        </w:r>
      </w:ins>
      <w:r>
        <w:rPr>
          <w:rFonts w:ascii="Times New Roman" w:hAnsi="Times New Roman"/>
        </w:rPr>
        <w:t>]).</w:t>
      </w:r>
      <w:ins w:id="590" w:author="Dominique Caron" w:date="2023-06-19T14:01:00Z">
        <w:r>
          <w:rPr>
            <w:rFonts w:ascii="Times New Roman" w:hAnsi="Times New Roman"/>
          </w:rPr>
          <w:t xml:space="preserve"> </w:t>
        </w:r>
      </w:ins>
      <w:ins w:id="591" w:author="Dominique Caron" w:date="2023-07-21T10:35:00Z">
        <w:r>
          <w:rPr>
            <w:rFonts w:ascii="Times New Roman" w:hAnsi="Times New Roman"/>
          </w:rPr>
          <w:t>Overall, these results suggest that model transferability decreases with geographic distance mainly because the environment and phylogeny diverged between the predicted food webs and the ones used to train the model.</w:t>
        </w:r>
      </w:ins>
    </w:p>
    <w:p w14:paraId="68657346" w14:textId="77777777" w:rsidR="00186BFE" w:rsidRDefault="00186BFE">
      <w:pPr>
        <w:pStyle w:val="BodyText"/>
        <w:spacing w:after="0"/>
        <w:rPr>
          <w:rFonts w:ascii="Times New Roman" w:hAnsi="Times New Roman"/>
        </w:rPr>
      </w:pPr>
    </w:p>
    <w:p w14:paraId="170436EC" w14:textId="77777777" w:rsidR="00186BFE" w:rsidRDefault="00000000">
      <w:pPr>
        <w:pStyle w:val="BodyText"/>
        <w:spacing w:after="0"/>
      </w:pPr>
      <w:del w:id="592" w:author="Dominique Caron" w:date="2023-07-26T21:30:00Z">
        <w:r>
          <w:rPr>
            <w:rFonts w:ascii="Times New Roman" w:hAnsi="Times New Roman"/>
          </w:rPr>
          <w:delText xml:space="preserve"> modelled</w:delText>
        </w:r>
      </w:del>
      <w:del w:id="593" w:author="Dominique Caron" w:date="2023-06-19T13:54:00Z">
        <w:r>
          <w:rPr>
            <w:rFonts w:ascii="Times New Roman" w:hAnsi="Times New Roman"/>
          </w:rPr>
          <w:delText>. We</w:delText>
        </w:r>
      </w:del>
      <w:del w:id="594" w:author="Dominique Caron" w:date="2023-06-19T13:56:00Z">
        <w:r>
          <w:rPr>
            <w:rFonts w:ascii="Times New Roman" w:hAnsi="Times New Roman"/>
          </w:rPr>
          <w:delText>for which the interactions were incorrectly predicted between food web</w:delText>
        </w:r>
      </w:del>
      <w:del w:id="595" w:author="Dominique Caron" w:date="2023-07-26T21:30:00Z">
        <w:r>
          <w:rPr>
            <w:rFonts w:ascii="Times New Roman" w:hAnsi="Times New Roman"/>
          </w:rPr>
          <w:delText xml:space="preserve"> the species </w:delText>
        </w:r>
      </w:del>
      <w:del w:id="596" w:author="Dominique Caron" w:date="2023-06-19T13:54:00Z">
        <w:r>
          <w:rPr>
            <w:rFonts w:ascii="Times New Roman" w:hAnsi="Times New Roman"/>
          </w:rPr>
          <w:delText>ied</w:delText>
        </w:r>
      </w:del>
      <w:del w:id="597" w:author="Dominique Caron" w:date="2023-07-26T21:30:00Z">
        <w:r>
          <w:rPr>
            <w:rFonts w:ascii="Times New Roman" w:hAnsi="Times New Roman"/>
          </w:rPr>
          <w:delText xml:space="preserve"> identif</w:delText>
        </w:r>
      </w:del>
      <w:del w:id="598" w:author="Dominique Caron" w:date="2023-06-19T13:54:00Z">
        <w:r>
          <w:rPr>
            <w:rFonts w:ascii="Times New Roman" w:hAnsi="Times New Roman"/>
          </w:rPr>
          <w:delText>We also</w:delText>
        </w:r>
      </w:del>
      <w:ins w:id="599" w:author="Dominique Caron" w:date="2023-07-26T21:30:00Z">
        <w:r>
          <w:rPr>
            <w:rFonts w:ascii="Times New Roman" w:hAnsi="Times New Roman"/>
          </w:rPr>
          <w:t>We also analyzed transferability at the species level with comparison of</w:t>
        </w:r>
      </w:ins>
      <w:r>
        <w:rPr>
          <w:rFonts w:ascii="Times New Roman" w:hAnsi="Times New Roman"/>
        </w:rPr>
        <w:t xml:space="preserve"> species-specific performance </w:t>
      </w:r>
      <w:del w:id="600" w:author="Dominique Caron" w:date="2023-07-26T21:30:00Z">
        <w:r>
          <w:rPr>
            <w:rFonts w:ascii="Times New Roman" w:hAnsi="Times New Roman"/>
          </w:rPr>
          <w:delText>to</w:delText>
        </w:r>
      </w:del>
      <w:ins w:id="601" w:author="Dominique Caron" w:date="2023-07-26T21:30:00Z">
        <w:r>
          <w:rPr>
            <w:rFonts w:ascii="Times New Roman" w:hAnsi="Times New Roman"/>
          </w:rPr>
          <w:t>as a f</w:t>
        </w:r>
      </w:ins>
      <w:ins w:id="602" w:author="Dominique Caron" w:date="2023-07-26T21:31:00Z">
        <w:r>
          <w:rPr>
            <w:rFonts w:ascii="Times New Roman" w:hAnsi="Times New Roman"/>
          </w:rPr>
          <w:t>unction of</w:t>
        </w:r>
      </w:ins>
      <w:r>
        <w:rPr>
          <w:rFonts w:ascii="Times New Roman" w:hAnsi="Times New Roman"/>
        </w:rPr>
        <w:t xml:space="preserve"> </w:t>
      </w:r>
      <w:del w:id="603" w:author="Dominique Caron" w:date="2023-07-26T21:31:00Z">
        <w:r>
          <w:rPr>
            <w:rFonts w:ascii="Times New Roman" w:hAnsi="Times New Roman"/>
          </w:rPr>
          <w:delText xml:space="preserve">the </w:delText>
        </w:r>
      </w:del>
      <w:r>
        <w:rPr>
          <w:rFonts w:ascii="Times New Roman" w:hAnsi="Times New Roman"/>
        </w:rPr>
        <w:t xml:space="preserve">phylogenetic and functional distance between the focal species and the species pool used to train the models (Figure 3). As expected, species with phylogenetically close relatives in the species pool used for calibration were, on average, better predicted than distant relatives (Figure 3a). Species-specific performance slightly decreased at low and intermediate phylogenetic distances, and then dropped significantly at large distances. Models </w:t>
      </w:r>
      <w:del w:id="604" w:author="Dominique Caron" w:date="2023-05-31T11:01:00Z">
        <w:r>
          <w:rPr>
            <w:rFonts w:ascii="Times New Roman" w:hAnsi="Times New Roman"/>
          </w:rPr>
          <w:delText>calibrated</w:delText>
        </w:r>
      </w:del>
      <w:ins w:id="605" w:author="Dominique Caron" w:date="2023-05-31T11:01:00Z">
        <w:r>
          <w:rPr>
            <w:rFonts w:ascii="Times New Roman" w:hAnsi="Times New Roman"/>
          </w:rPr>
          <w:t>trained</w:t>
        </w:r>
      </w:ins>
      <w:r>
        <w:rPr>
          <w:rFonts w:ascii="Times New Roman" w:hAnsi="Times New Roman"/>
        </w:rPr>
        <w:t xml:space="preserve"> and predicted across classes (e.g.</w:t>
      </w:r>
      <w:ins w:id="606" w:author="Dominique Caron" w:date="2023-07-17T11:34:00Z">
        <w:r>
          <w:rPr>
            <w:rFonts w:ascii="Times New Roman" w:hAnsi="Times New Roman"/>
          </w:rPr>
          <w:t>,</w:t>
        </w:r>
      </w:ins>
      <w:r>
        <w:rPr>
          <w:rFonts w:ascii="Times New Roman" w:hAnsi="Times New Roman"/>
        </w:rPr>
        <w:t xml:space="preserve"> mammals to amphibians) had the lowest performance, as expected. This situation only occurs with the Northern Québec and Labrador model predicting the other three food webs as there are no amphibians or reptiles in Northern Québec and Labrador. Surprisingly, predictive performance remained qualitatively unchanged by functional distance (Figure 3b). We also found that interactions of specialist (i.e., species with few interactions) and generalist species (i.e., species with many interactions) were, on average, better predicted than interactions of species of intermediate specialization (Figure 3c). </w:t>
      </w:r>
    </w:p>
    <w:p w14:paraId="17BBC431" w14:textId="77777777" w:rsidR="00186BFE" w:rsidRDefault="00186BFE">
      <w:pPr>
        <w:pStyle w:val="BodyText"/>
        <w:spacing w:after="0"/>
        <w:rPr>
          <w:rFonts w:ascii="Times New Roman" w:hAnsi="Times New Roman"/>
        </w:rPr>
      </w:pPr>
    </w:p>
    <w:p w14:paraId="19625815" w14:textId="77777777" w:rsidR="00186BFE" w:rsidRDefault="00000000">
      <w:pPr>
        <w:pStyle w:val="BodyText"/>
        <w:spacing w:after="0"/>
        <w:rPr>
          <w:rFonts w:ascii="Times New Roman" w:hAnsi="Times New Roman"/>
          <w:i/>
          <w:iCs/>
        </w:rPr>
      </w:pPr>
      <w:r>
        <w:rPr>
          <w:rFonts w:ascii="Times New Roman" w:hAnsi="Times New Roman"/>
          <w:i/>
          <w:iCs/>
        </w:rPr>
        <w:t>Predicting species functional role</w:t>
      </w:r>
    </w:p>
    <w:p w14:paraId="6CD9CDA8" w14:textId="77777777" w:rsidR="00186BFE" w:rsidRDefault="00000000">
      <w:pPr>
        <w:pStyle w:val="BodyText"/>
        <w:spacing w:after="0"/>
        <w:rPr>
          <w:rFonts w:ascii="Times New Roman" w:hAnsi="Times New Roman"/>
        </w:rPr>
      </w:pPr>
      <w:r>
        <w:rPr>
          <w:rFonts w:ascii="Times New Roman" w:hAnsi="Times New Roman"/>
        </w:rPr>
        <w:t xml:space="preserve">We found significant variation in how well species trophic positions were predicted across models (Figure 4). Species roles were slightly better predicted by within food web predictions </w:t>
      </w:r>
      <w:r>
        <w:rPr>
          <w:rFonts w:ascii="Times New Roman" w:hAnsi="Times New Roman"/>
        </w:rPr>
        <w:lastRenderedPageBreak/>
        <w:t xml:space="preserve">than by between food web predictions. Interestingly, some measures of centrality (betweenness and closeness) were not well predicted, whereas others (number of prey and predators, eigenvector centrality) were relatively well predicted. </w:t>
      </w:r>
    </w:p>
    <w:p w14:paraId="7AB3906D" w14:textId="77777777" w:rsidR="00186BFE" w:rsidRDefault="00186BFE">
      <w:pPr>
        <w:pStyle w:val="BodyText"/>
        <w:spacing w:after="0"/>
        <w:rPr>
          <w:rFonts w:ascii="Times New Roman" w:hAnsi="Times New Roman"/>
        </w:rPr>
      </w:pPr>
    </w:p>
    <w:p w14:paraId="55B8A31A" w14:textId="113BB894" w:rsidR="00186BFE" w:rsidRDefault="00000000">
      <w:pPr>
        <w:pStyle w:val="BodyText"/>
        <w:spacing w:after="0"/>
      </w:pPr>
      <w:r>
        <w:rPr>
          <w:rFonts w:ascii="Times New Roman" w:hAnsi="Times New Roman"/>
        </w:rPr>
        <w:t xml:space="preserve">We also found important biases in the predictions of species roles when we fitted linear regressions between species roles in predicted food webs to their roles in the empirical food webs. The number of </w:t>
      </w:r>
      <w:proofErr w:type="gramStart"/>
      <w:r>
        <w:rPr>
          <w:rFonts w:ascii="Times New Roman" w:hAnsi="Times New Roman"/>
        </w:rPr>
        <w:t>prey</w:t>
      </w:r>
      <w:proofErr w:type="gramEnd"/>
      <w:r>
        <w:rPr>
          <w:rFonts w:ascii="Times New Roman" w:hAnsi="Times New Roman"/>
        </w:rPr>
        <w:t xml:space="preserve">, predators, trophic level, </w:t>
      </w:r>
      <w:proofErr w:type="spellStart"/>
      <w:r>
        <w:rPr>
          <w:rFonts w:ascii="Times New Roman" w:hAnsi="Times New Roman"/>
        </w:rPr>
        <w:t>omnivory</w:t>
      </w:r>
      <w:proofErr w:type="spellEnd"/>
      <w:r>
        <w:rPr>
          <w:rFonts w:ascii="Times New Roman" w:hAnsi="Times New Roman"/>
        </w:rPr>
        <w:t xml:space="preserve">, and the frequency of motif positions tended to be </w:t>
      </w:r>
      <w:del w:id="607" w:author="Dominique Caron" w:date="2023-08-07T10:55:00Z">
        <w:r w:rsidDel="008F5789">
          <w:rPr>
            <w:rFonts w:ascii="Times New Roman" w:hAnsi="Times New Roman"/>
          </w:rPr>
          <w:delText xml:space="preserve">similarly </w:delText>
        </w:r>
      </w:del>
      <w:r>
        <w:rPr>
          <w:rFonts w:ascii="Times New Roman" w:hAnsi="Times New Roman"/>
        </w:rPr>
        <w:t>overestimated across species (</w:t>
      </w:r>
      <w:del w:id="608" w:author="Dominique Caron" w:date="2023-06-19T13:50:00Z">
        <w:r>
          <w:rPr>
            <w:rFonts w:ascii="Times New Roman" w:hAnsi="Times New Roman"/>
          </w:rPr>
          <w:delText xml:space="preserve">slopes close to 1, and </w:delText>
        </w:r>
      </w:del>
      <w:r>
        <w:rPr>
          <w:rFonts w:ascii="Times New Roman" w:hAnsi="Times New Roman"/>
        </w:rPr>
        <w:t xml:space="preserve">intercept greater than 0). For other measures such as eigenvector centrality, betweenness, closeness, and module-based roles, species had more similar values </w:t>
      </w:r>
      <w:del w:id="609" w:author="Dominique Caron" w:date="2023-08-01T14:40:00Z">
        <w:r>
          <w:rPr>
            <w:rFonts w:ascii="Times New Roman" w:hAnsi="Times New Roman"/>
          </w:rPr>
          <w:delText>between</w:delText>
        </w:r>
      </w:del>
      <w:ins w:id="610" w:author="Dominique Caron" w:date="2023-08-01T14:40:00Z">
        <w:r>
          <w:rPr>
            <w:rFonts w:ascii="Times New Roman" w:hAnsi="Times New Roman"/>
          </w:rPr>
          <w:t>in the</w:t>
        </w:r>
      </w:ins>
      <w:r>
        <w:rPr>
          <w:rFonts w:ascii="Times New Roman" w:hAnsi="Times New Roman"/>
        </w:rPr>
        <w:t xml:space="preserve"> predicted</w:t>
      </w:r>
      <w:del w:id="611" w:author="Dominique Caron" w:date="2023-08-01T14:40:00Z">
        <w:r>
          <w:rPr>
            <w:rFonts w:ascii="Times New Roman" w:hAnsi="Times New Roman"/>
          </w:rPr>
          <w:delText xml:space="preserve"> and empirical</w:delText>
        </w:r>
      </w:del>
      <w:ins w:id="612" w:author="Dominique Caron" w:date="2023-08-01T14:41:00Z">
        <w:r>
          <w:rPr>
            <w:rFonts w:ascii="Times New Roman" w:hAnsi="Times New Roman"/>
          </w:rPr>
          <w:t xml:space="preserve"> than in the empirical</w:t>
        </w:r>
      </w:ins>
      <w:r>
        <w:rPr>
          <w:rFonts w:ascii="Times New Roman" w:hAnsi="Times New Roman"/>
        </w:rPr>
        <w:t xml:space="preserve"> food webs (Appendix S</w:t>
      </w:r>
      <w:del w:id="613" w:author="Dominique Caron" w:date="2023-08-03T14:28:00Z">
        <w:r>
          <w:rPr>
            <w:rFonts w:ascii="Times New Roman" w:hAnsi="Times New Roman"/>
          </w:rPr>
          <w:delText>7</w:delText>
        </w:r>
      </w:del>
      <w:ins w:id="614" w:author="Dominique Caron" w:date="2023-08-03T14:28:00Z">
        <w:r>
          <w:rPr>
            <w:rFonts w:ascii="Times New Roman" w:hAnsi="Times New Roman"/>
          </w:rPr>
          <w:t>8</w:t>
        </w:r>
      </w:ins>
      <w:r>
        <w:rPr>
          <w:rFonts w:ascii="Times New Roman" w:hAnsi="Times New Roman"/>
        </w:rPr>
        <w:t>, slopes less than 1).</w:t>
      </w:r>
    </w:p>
    <w:p w14:paraId="2755FFE1" w14:textId="77777777" w:rsidR="00186BFE" w:rsidRDefault="00186BFE">
      <w:pPr>
        <w:pStyle w:val="BodyText"/>
        <w:spacing w:after="0"/>
        <w:rPr>
          <w:rFonts w:ascii="Times New Roman" w:hAnsi="Times New Roman"/>
        </w:rPr>
      </w:pPr>
    </w:p>
    <w:p w14:paraId="29460FA4" w14:textId="77777777" w:rsidR="00186BFE" w:rsidRDefault="00000000">
      <w:pPr>
        <w:pStyle w:val="BodyText"/>
        <w:spacing w:after="0"/>
        <w:rPr>
          <w:rFonts w:ascii="Times New Roman" w:hAnsi="Times New Roman"/>
          <w:i/>
          <w:iCs/>
        </w:rPr>
      </w:pPr>
      <w:r>
        <w:rPr>
          <w:rFonts w:ascii="Times New Roman" w:hAnsi="Times New Roman"/>
          <w:i/>
          <w:iCs/>
        </w:rPr>
        <w:t>Predicting food web properties</w:t>
      </w:r>
    </w:p>
    <w:p w14:paraId="7FD2C331" w14:textId="2FF5DF1E" w:rsidR="00186BFE" w:rsidRDefault="00000000">
      <w:pPr>
        <w:pStyle w:val="BodyText"/>
        <w:spacing w:after="0"/>
        <w:rPr>
          <w:rFonts w:ascii="Times New Roman" w:hAnsi="Times New Roman"/>
        </w:rPr>
      </w:pPr>
      <w:del w:id="615" w:author="Dominique Caron" w:date="2023-08-07T10:55:00Z">
        <w:r w:rsidDel="008F5789">
          <w:rPr>
            <w:rFonts w:ascii="Times New Roman" w:hAnsi="Times New Roman"/>
          </w:rPr>
          <w:delText>The majority of</w:delText>
        </w:r>
      </w:del>
      <w:ins w:id="616" w:author="Dominique Caron" w:date="2023-08-07T10:55:00Z">
        <w:r w:rsidR="008F5789">
          <w:rPr>
            <w:rFonts w:ascii="Times New Roman" w:hAnsi="Times New Roman"/>
          </w:rPr>
          <w:t>Most</w:t>
        </w:r>
      </w:ins>
      <w:r>
        <w:rPr>
          <w:rFonts w:ascii="Times New Roman" w:hAnsi="Times New Roman"/>
        </w:rPr>
        <w:t xml:space="preserve"> food web properties were not well predicted by our interaction models (Figure 5). </w:t>
      </w:r>
      <w:proofErr w:type="spellStart"/>
      <w:r>
        <w:rPr>
          <w:rFonts w:ascii="Times New Roman" w:hAnsi="Times New Roman"/>
        </w:rPr>
        <w:t>Connectance</w:t>
      </w:r>
      <w:proofErr w:type="spellEnd"/>
      <w:r>
        <w:rPr>
          <w:rFonts w:ascii="Times New Roman" w:hAnsi="Times New Roman"/>
        </w:rPr>
        <w:t>, mean and max trophic levels, and the frequency of most motifs were overpredicted, whereas modularity was slightly underpredicted. Mean and variance of relative errors were greater for between- compared to within-food web predictions. In general, predicted food webs were more connected, displayed a higher frequency of most motifs, and were less modular and with less basal species, which increased the trophic level of most species.</w:t>
      </w:r>
    </w:p>
    <w:p w14:paraId="53972CFB" w14:textId="77777777" w:rsidR="00186BFE" w:rsidRDefault="00186BFE">
      <w:pPr>
        <w:pStyle w:val="BodyText"/>
        <w:spacing w:after="0"/>
        <w:rPr>
          <w:ins w:id="617" w:author="Dominique Caron" w:date="2023-07-11T14:52:00Z"/>
          <w:rFonts w:ascii="Times New Roman" w:hAnsi="Times New Roman"/>
        </w:rPr>
      </w:pPr>
    </w:p>
    <w:p w14:paraId="69A56E86" w14:textId="77777777" w:rsidR="00186BFE" w:rsidRDefault="00000000">
      <w:pPr>
        <w:pStyle w:val="BodyText"/>
        <w:spacing w:after="0"/>
        <w:rPr>
          <w:ins w:id="618" w:author="Dominique Caron" w:date="2023-07-11T14:52:00Z"/>
          <w:rFonts w:ascii="Times New Roman" w:hAnsi="Times New Roman"/>
          <w:i/>
          <w:iCs/>
        </w:rPr>
      </w:pPr>
      <w:ins w:id="619" w:author="Dominique Caron" w:date="2023-07-11T14:52:00Z">
        <w:r>
          <w:rPr>
            <w:rFonts w:ascii="Times New Roman" w:hAnsi="Times New Roman"/>
            <w:i/>
            <w:iCs/>
          </w:rPr>
          <w:t xml:space="preserve">Boosted regression </w:t>
        </w:r>
        <w:proofErr w:type="gramStart"/>
        <w:r>
          <w:rPr>
            <w:rFonts w:ascii="Times New Roman" w:hAnsi="Times New Roman"/>
            <w:i/>
            <w:iCs/>
          </w:rPr>
          <w:t>trees</w:t>
        </w:r>
        <w:proofErr w:type="gramEnd"/>
      </w:ins>
    </w:p>
    <w:p w14:paraId="0A8E069D" w14:textId="77777777" w:rsidR="00186BFE" w:rsidRDefault="00000000">
      <w:pPr>
        <w:pStyle w:val="BodyText"/>
        <w:spacing w:after="0"/>
        <w:rPr>
          <w:ins w:id="620" w:author="Dominique Caron" w:date="2023-07-11T14:54:00Z"/>
          <w:rFonts w:ascii="Times New Roman" w:hAnsi="Times New Roman"/>
        </w:rPr>
      </w:pPr>
      <w:ins w:id="621" w:author="Dominique Caron" w:date="2023-07-11T14:52:00Z">
        <w:r>
          <w:rPr>
            <w:rFonts w:ascii="Times New Roman" w:hAnsi="Times New Roman"/>
          </w:rPr>
          <w:t xml:space="preserve">We found the same general results </w:t>
        </w:r>
      </w:ins>
      <w:ins w:id="622" w:author="Dominique Caron" w:date="2023-07-11T14:53:00Z">
        <w:r>
          <w:rPr>
            <w:rFonts w:ascii="Times New Roman" w:hAnsi="Times New Roman"/>
          </w:rPr>
          <w:t xml:space="preserve">with BRTs (Appendix S5). </w:t>
        </w:r>
      </w:ins>
      <w:ins w:id="623" w:author="Dominique Caron" w:date="2023-07-11T14:54:00Z">
        <w:r>
          <w:rPr>
            <w:rFonts w:ascii="Times New Roman" w:hAnsi="Times New Roman"/>
          </w:rPr>
          <w:t xml:space="preserve">Overall, BRTs performed similarly to Bayesian linear model to predict interactions within and across food webs (AUC between 0.69 </w:t>
        </w:r>
        <w:r>
          <w:rPr>
            <w:rFonts w:ascii="Times New Roman" w:hAnsi="Times New Roman"/>
          </w:rPr>
          <w:lastRenderedPageBreak/>
          <w:t>and 0.98; AUPRG between 0.73 and 0.96). Species functional role and food web properties were also not well predicted by BRTs, and we found similar biases in predictions (Appendix S5).</w:t>
        </w:r>
      </w:ins>
    </w:p>
    <w:p w14:paraId="05A07926" w14:textId="77777777" w:rsidR="00186BFE" w:rsidRDefault="00186BFE">
      <w:pPr>
        <w:pStyle w:val="BodyText"/>
        <w:spacing w:after="0"/>
        <w:rPr>
          <w:ins w:id="624" w:author="Dominique Caron" w:date="2023-07-11T14:54:00Z"/>
          <w:rFonts w:ascii="Times New Roman" w:hAnsi="Times New Roman"/>
          <w:b/>
          <w:bCs/>
        </w:rPr>
      </w:pPr>
    </w:p>
    <w:p w14:paraId="78545E8C" w14:textId="77777777" w:rsidR="00186BFE" w:rsidRDefault="00000000">
      <w:pPr>
        <w:pStyle w:val="BodyText"/>
        <w:spacing w:after="0"/>
        <w:rPr>
          <w:rFonts w:ascii="Times New Roman" w:hAnsi="Times New Roman"/>
          <w:b/>
          <w:bCs/>
        </w:rPr>
      </w:pPr>
      <w:r>
        <w:rPr>
          <w:rFonts w:ascii="Times New Roman" w:hAnsi="Times New Roman"/>
          <w:b/>
          <w:bCs/>
        </w:rPr>
        <w:t>Discussion</w:t>
      </w:r>
    </w:p>
    <w:p w14:paraId="57BC2675" w14:textId="61501C93" w:rsidR="00186BFE" w:rsidRDefault="00000000">
      <w:pPr>
        <w:pStyle w:val="BodyText"/>
      </w:pPr>
      <w:r>
        <w:t xml:space="preserve">Predictive models of trophic interactions have recently become central in filling </w:t>
      </w:r>
      <w:ins w:id="625" w:author="Dominique Caron" w:date="2023-08-01T10:21:00Z">
        <w:r>
          <w:t xml:space="preserve">the substantial </w:t>
        </w:r>
      </w:ins>
      <w:r>
        <w:t xml:space="preserve">knowledge gaps </w:t>
      </w:r>
      <w:del w:id="626" w:author="Dominique Caron" w:date="2023-08-01T10:21:00Z">
        <w:r>
          <w:delText>about</w:delText>
        </w:r>
      </w:del>
      <w:ins w:id="627" w:author="Dominique Caron" w:date="2023-08-01T10:21:00Z">
        <w:r>
          <w:t>of</w:t>
        </w:r>
      </w:ins>
      <w:r>
        <w:t xml:space="preserve"> how </w:t>
      </w:r>
      <w:del w:id="628" w:author="Dominique Caron" w:date="2023-08-01T15:13:00Z">
        <w:r>
          <w:delText>predator-prey interactions</w:delText>
        </w:r>
      </w:del>
      <w:ins w:id="629" w:author="Dominique Caron" w:date="2023-08-01T15:13:00Z">
        <w:r>
          <w:t>food webs</w:t>
        </w:r>
      </w:ins>
      <w:r>
        <w:t xml:space="preserve"> vary across space and time. </w:t>
      </w:r>
      <w:del w:id="630" w:author="Dominique Caron" w:date="2023-08-01T10:22:00Z">
        <w:r>
          <w:delText xml:space="preserve"> and the system for which the predictions are made, models predicted most interactions reasonably well. Our results suggest </w:delText>
        </w:r>
      </w:del>
      <w:del w:id="631" w:author="Dominique Caron" w:date="2023-05-31T11:01:00Z">
        <w:r>
          <w:delText>calibrated</w:delText>
        </w:r>
      </w:del>
      <w:del w:id="632" w:author="Dominique Caron" w:date="2023-08-01T10:22:00Z">
        <w:r>
          <w:delText xml:space="preserve">. We found that, given enough phylogenetic and environmental similarities between the system on which the model is </w:delText>
        </w:r>
      </w:del>
      <w:del w:id="633" w:author="Dominique Caron" w:date="2023-07-10T16:06:00Z">
        <w:r>
          <w:delText>ecosystems</w:delText>
        </w:r>
      </w:del>
      <w:del w:id="634" w:author="Dominique Caron" w:date="2023-08-01T10:22:00Z">
        <w:r>
          <w:delText xml:space="preserve">Here, we showed that trait-based trophic interaction models can predict interactions across </w:delText>
        </w:r>
      </w:del>
      <w:ins w:id="635" w:author="Dominique Caron" w:date="2023-08-01T10:22:00Z">
        <w:r>
          <w:t xml:space="preserve">Overall, we found that: (1) our models were able to predict pairwise interactions across ecosystems reasonably well (AUC &gt; 0.82), (2) </w:t>
        </w:r>
      </w:ins>
      <w:del w:id="636" w:author="Dominique Caron" w:date="2023-08-03T10:41:00Z">
        <w:r>
          <w:delText>that, for terrestrial vertebrate food webs, trait relationships</w:delText>
        </w:r>
      </w:del>
      <w:del w:id="637" w:author="Dominique Caron" w:date="2023-07-26T21:36:00Z">
        <w:r>
          <w:delText xml:space="preserve"> driving interactions</w:delText>
        </w:r>
      </w:del>
      <w:del w:id="638" w:author="Dominique Caron" w:date="2023-08-03T10:41:00Z">
        <w:r>
          <w:delText xml:space="preserve"> appear to be relatively general even in highly contrasting environments</w:delText>
        </w:r>
      </w:del>
      <w:del w:id="639" w:author="Dominique Caron" w:date="2023-08-01T10:25:00Z">
        <w:r>
          <w:delText xml:space="preserve"> higher-level food web properties. We found systematic biases in the species position and food web properties predictions. Biases varied across metrics, but overall, the predicted food webs were more highly connected, less modular, had more trophic levels, with species within them being more homogeneously connected than their observed counterparts. These higher-level properties of food webs were especially poorly predicted when making between food web predictions (i.e., knowledge transfer).</w:delText>
        </w:r>
      </w:del>
      <w:del w:id="640" w:author="Dominique Caron" w:date="2023-07-07T10:22:00Z">
        <w:r>
          <w:delText>ing</w:delText>
        </w:r>
      </w:del>
      <w:del w:id="641" w:author="Dominique Caron" w:date="2023-08-01T10:25:00Z">
        <w:r>
          <w:delText xml:space="preserve"> predict</w:delText>
        </w:r>
      </w:del>
      <w:del w:id="642" w:author="Dominique Caron" w:date="2023-07-07T10:22:00Z">
        <w:r>
          <w:delText>were less successful at</w:delText>
        </w:r>
      </w:del>
      <w:del w:id="643" w:author="Dominique Caron" w:date="2023-08-01T10:25:00Z">
        <w:r>
          <w:delText xml:space="preserve"> interactions, they </w:delText>
        </w:r>
      </w:del>
      <w:del w:id="644" w:author="Dominique Caron" w:date="2023-07-07T10:22:00Z">
        <w:r>
          <w:delText>were successful at predicting</w:delText>
        </w:r>
      </w:del>
      <w:del w:id="645" w:author="Dominique Caron" w:date="2023-08-01T10:25:00Z">
        <w:r>
          <w:delText xml:space="preserve">lthough models </w:delText>
        </w:r>
      </w:del>
      <w:del w:id="646" w:author="Dominique Caron" w:date="2023-07-07T10:21:00Z">
        <w:r>
          <w:delText>A</w:delText>
        </w:r>
      </w:del>
      <w:del w:id="647" w:author="Dominique Caron" w:date="2023-08-01T10:25:00Z">
        <w:r>
          <w:delText xml:space="preserve">. </w:delText>
        </w:r>
      </w:del>
      <w:ins w:id="648" w:author="Dominique Caron" w:date="2023-08-03T10:42:00Z">
        <w:r>
          <w:t>pairwise interactions were well predicted (AUC &gt; 0.80) for most novel species unless no species of the same class was present in the food web used for training</w:t>
        </w:r>
      </w:ins>
      <w:ins w:id="649" w:author="Dominique Caron" w:date="2023-08-01T10:25:00Z">
        <w:r>
          <w:t xml:space="preserve">, and (3) as expected, models were not as good at predicting food web properties, over-estimating some metrics (e.g. </w:t>
        </w:r>
        <w:proofErr w:type="spellStart"/>
        <w:r>
          <w:t>connectance</w:t>
        </w:r>
        <w:proofErr w:type="spellEnd"/>
        <w:r>
          <w:t>, trophic level) and under-estimating others (e.g. modularity), especially when extrapolating to new regions. Results suggest both optimism for the use of these models when data for some regions are lacking or future communities with no current analog and the need for novel approaches that combine pairwise interactions with higher-order food web metrics.</w:t>
        </w:r>
      </w:ins>
    </w:p>
    <w:p w14:paraId="681C2B3F" w14:textId="77777777" w:rsidR="00186BFE" w:rsidRDefault="00186BFE">
      <w:pPr>
        <w:pStyle w:val="BodyText"/>
        <w:spacing w:after="0"/>
        <w:rPr>
          <w:rFonts w:ascii="Times New Roman" w:hAnsi="Times New Roman"/>
        </w:rPr>
      </w:pPr>
    </w:p>
    <w:p w14:paraId="1BB3FA70" w14:textId="77777777" w:rsidR="00186BFE" w:rsidRDefault="00000000">
      <w:pPr>
        <w:pStyle w:val="BodyText"/>
        <w:spacing w:after="0"/>
      </w:pPr>
      <w:del w:id="650" w:author="Dominique Caron" w:date="2023-07-26T21:37:00Z">
        <w:r>
          <w:rPr>
            <w:rFonts w:ascii="Times New Roman" w:hAnsi="Times New Roman"/>
          </w:rPr>
          <w:delText>The trait-matching framework of trophic niche</w:delText>
        </w:r>
      </w:del>
      <w:del w:id="651" w:author="Dominique Caron" w:date="2023-08-03T10:52:00Z">
        <w:r>
          <w:rPr>
            <w:rFonts w:ascii="Times New Roman" w:hAnsi="Times New Roman"/>
          </w:rPr>
          <w:delText xml:space="preserve"> </w:delText>
        </w:r>
      </w:del>
      <w:del w:id="652" w:author="Dominique Caron" w:date="2023-08-01T10:28:00Z">
        <w:r>
          <w:rPr>
            <w:rFonts w:ascii="Times New Roman" w:hAnsi="Times New Roman"/>
          </w:rPr>
          <w:delText xml:space="preserve"> that variation across food webs arises through differences in the</w:delText>
        </w:r>
      </w:del>
      <w:del w:id="653" w:author="Dominique Caron" w:date="2023-07-26T21:37:00Z">
        <w:r>
          <w:rPr>
            <w:rFonts w:ascii="Times New Roman" w:hAnsi="Times New Roman"/>
          </w:rPr>
          <w:delText>assumes</w:delText>
        </w:r>
      </w:del>
      <w:del w:id="654" w:author="Dominique Caron" w:date="2023-08-01T10:28:00Z">
        <w:r>
          <w:rPr>
            <w:rFonts w:ascii="Times New Roman" w:hAnsi="Times New Roman"/>
          </w:rPr>
          <w:delText xml:space="preserve">theory </w:delText>
        </w:r>
      </w:del>
      <w:ins w:id="655" w:author="Dominique Caron" w:date="2023-08-03T10:52:00Z">
        <w:r>
          <w:rPr>
            <w:rFonts w:ascii="Times New Roman" w:hAnsi="Times New Roman"/>
          </w:rPr>
          <w:t>T</w:t>
        </w:r>
      </w:ins>
      <w:ins w:id="656" w:author="Dominique Caron" w:date="2023-08-01T10:28:00Z">
        <w:r>
          <w:rPr>
            <w:rFonts w:ascii="Times New Roman" w:hAnsi="Times New Roman"/>
          </w:rPr>
          <w:t>heory describes how the variation in food webs arise from two key processes:</w:t>
        </w:r>
      </w:ins>
      <w:r>
        <w:rPr>
          <w:rFonts w:ascii="Times New Roman" w:hAnsi="Times New Roman"/>
        </w:rPr>
        <w:t xml:space="preserve"> trait-</w:t>
      </w:r>
      <w:del w:id="657" w:author="Dominique Caron" w:date="2023-08-03T10:53:00Z">
        <w:r>
          <w:rPr>
            <w:rFonts w:ascii="Times New Roman" w:hAnsi="Times New Roman"/>
          </w:rPr>
          <w:delText>matching</w:delText>
        </w:r>
      </w:del>
      <w:ins w:id="658" w:author="Dominique Caron" w:date="2023-08-03T10:53:00Z">
        <w:r>
          <w:rPr>
            <w:rFonts w:ascii="Times New Roman" w:hAnsi="Times New Roman"/>
          </w:rPr>
          <w:t>interaction</w:t>
        </w:r>
      </w:ins>
      <w:r>
        <w:rPr>
          <w:rFonts w:ascii="Times New Roman" w:hAnsi="Times New Roman"/>
        </w:rPr>
        <w:t xml:space="preserve"> rules </w:t>
      </w:r>
      <w:del w:id="659" w:author="Dominique Caron" w:date="2023-08-01T10:28:00Z">
        <w:r>
          <w:rPr>
            <w:rFonts w:ascii="Times New Roman" w:hAnsi="Times New Roman"/>
          </w:rPr>
          <w:delText xml:space="preserve">driving interactions </w:delText>
        </w:r>
      </w:del>
      <w:ins w:id="660" w:author="Dominique Caron" w:date="2023-07-07T10:36:00Z">
        <w:r>
          <w:rPr>
            <w:rFonts w:ascii="Times New Roman" w:hAnsi="Times New Roman"/>
          </w:rPr>
          <w:t xml:space="preserve">(e.g., body mass relationships between predators and their prey) </w:t>
        </w:r>
      </w:ins>
      <w:r>
        <w:rPr>
          <w:rFonts w:ascii="Times New Roman" w:hAnsi="Times New Roman"/>
        </w:rPr>
        <w:t xml:space="preserve">and the distribution of traits in different systems (Gravel et al., 2016). </w:t>
      </w:r>
      <w:del w:id="661" w:author="Dominique Caron" w:date="2023-07-07T11:32:00Z">
        <w:r>
          <w:rPr>
            <w:rFonts w:ascii="Times New Roman" w:hAnsi="Times New Roman"/>
          </w:rPr>
          <w:delText>O</w:delText>
        </w:r>
      </w:del>
      <w:ins w:id="662" w:author="Dominique Caron" w:date="2023-08-01T10:29:00Z">
        <w:r>
          <w:rPr>
            <w:rFonts w:ascii="Times New Roman" w:hAnsi="Times New Roman"/>
          </w:rPr>
          <w:t>O</w:t>
        </w:r>
      </w:ins>
      <w:r>
        <w:rPr>
          <w:rFonts w:ascii="Times New Roman" w:hAnsi="Times New Roman"/>
        </w:rPr>
        <w:t xml:space="preserve">ur ability to predict food web interactions across contrasting environments </w:t>
      </w:r>
      <w:del w:id="663" w:author="Dominique Caron" w:date="2023-07-07T10:35:00Z">
        <w:r>
          <w:rPr>
            <w:rFonts w:ascii="Times New Roman" w:hAnsi="Times New Roman"/>
          </w:rPr>
          <w:delText xml:space="preserve">partially agrees with this framework by suggesting </w:delText>
        </w:r>
      </w:del>
      <w:ins w:id="664" w:author="Dominique Caron" w:date="2023-07-07T10:35:00Z">
        <w:r>
          <w:rPr>
            <w:rFonts w:ascii="Times New Roman" w:hAnsi="Times New Roman"/>
          </w:rPr>
          <w:t>suggest</w:t>
        </w:r>
      </w:ins>
      <w:ins w:id="665" w:author="Dominique Caron" w:date="2023-07-10T16:08:00Z">
        <w:r>
          <w:rPr>
            <w:rFonts w:ascii="Times New Roman" w:hAnsi="Times New Roman"/>
          </w:rPr>
          <w:t>s</w:t>
        </w:r>
      </w:ins>
      <w:ins w:id="666" w:author="Dominique Caron" w:date="2023-07-07T10:36:00Z">
        <w:r>
          <w:rPr>
            <w:rFonts w:ascii="Times New Roman" w:hAnsi="Times New Roman"/>
          </w:rPr>
          <w:t xml:space="preserve"> </w:t>
        </w:r>
      </w:ins>
      <w:r>
        <w:rPr>
          <w:rFonts w:ascii="Times New Roman" w:hAnsi="Times New Roman"/>
        </w:rPr>
        <w:t>that spatial food web variation is mainly driven by changes in the distribution of functional traits, and less so by the variation of trait-</w:t>
      </w:r>
      <w:del w:id="667" w:author="Dominique Caron" w:date="2023-08-03T10:53:00Z">
        <w:r>
          <w:rPr>
            <w:rFonts w:ascii="Times New Roman" w:hAnsi="Times New Roman"/>
          </w:rPr>
          <w:delText>matching</w:delText>
        </w:r>
      </w:del>
      <w:ins w:id="668" w:author="Dominique Caron" w:date="2023-08-03T10:53:00Z">
        <w:r>
          <w:rPr>
            <w:rFonts w:ascii="Times New Roman" w:hAnsi="Times New Roman"/>
          </w:rPr>
          <w:t>interaction</w:t>
        </w:r>
      </w:ins>
      <w:r>
        <w:rPr>
          <w:rFonts w:ascii="Times New Roman" w:hAnsi="Times New Roman"/>
        </w:rPr>
        <w:t xml:space="preserve"> relationships. These results are in line with previous research finding generalities made on trait-</w:t>
      </w:r>
      <w:del w:id="669" w:author="Dominique Caron" w:date="2023-08-01T15:19:00Z">
        <w:r>
          <w:rPr>
            <w:rFonts w:ascii="Times New Roman" w:hAnsi="Times New Roman"/>
          </w:rPr>
          <w:delText>interaction</w:delText>
        </w:r>
      </w:del>
      <w:ins w:id="670" w:author="Dominique Caron" w:date="2023-08-01T15:19:00Z">
        <w:r>
          <w:rPr>
            <w:rFonts w:ascii="Times New Roman" w:hAnsi="Times New Roman"/>
          </w:rPr>
          <w:t>matching</w:t>
        </w:r>
      </w:ins>
      <w:del w:id="671" w:author="Dominique Caron" w:date="2023-08-01T15:19:00Z">
        <w:r>
          <w:rPr>
            <w:rFonts w:ascii="Times New Roman" w:hAnsi="Times New Roman"/>
          </w:rPr>
          <w:delText>s</w:delText>
        </w:r>
      </w:del>
      <w:r>
        <w:rPr>
          <w:rFonts w:ascii="Times New Roman" w:hAnsi="Times New Roman"/>
        </w:rPr>
        <w:t xml:space="preserve"> relationships across European bioregions (Caron et al., 2022), </w:t>
      </w:r>
      <w:del w:id="672" w:author="Dominique Caron" w:date="2023-07-26T21:37:00Z">
        <w:r>
          <w:rPr>
            <w:rFonts w:ascii="Times New Roman" w:hAnsi="Times New Roman"/>
          </w:rPr>
          <w:delText xml:space="preserve">the </w:delText>
        </w:r>
      </w:del>
      <w:r>
        <w:rPr>
          <w:rFonts w:ascii="Times New Roman" w:hAnsi="Times New Roman"/>
        </w:rPr>
        <w:t>predator-prey body-size ratios within habitat, predator, and prey types (Brose et al., 2006), and the trait-interaction</w:t>
      </w:r>
      <w:del w:id="673" w:author="Dominique Caron" w:date="2023-08-01T15:19:00Z">
        <w:r>
          <w:rPr>
            <w:rFonts w:ascii="Times New Roman" w:hAnsi="Times New Roman"/>
          </w:rPr>
          <w:delText>s</w:delText>
        </w:r>
      </w:del>
      <w:r>
        <w:rPr>
          <w:rFonts w:ascii="Times New Roman" w:hAnsi="Times New Roman"/>
        </w:rPr>
        <w:t xml:space="preserve"> </w:t>
      </w:r>
      <w:r>
        <w:rPr>
          <w:rFonts w:ascii="Times New Roman" w:hAnsi="Times New Roman"/>
        </w:rPr>
        <w:lastRenderedPageBreak/>
        <w:t xml:space="preserve">relationships in soil invertebrates across three forest areas in Germany (Laigle et al. 2018). </w:t>
      </w:r>
      <w:del w:id="674" w:author="Dominique Caron" w:date="2023-08-01T10:30:00Z">
        <w:r>
          <w:rPr>
            <w:rFonts w:ascii="Times New Roman" w:hAnsi="Times New Roman"/>
          </w:rPr>
          <w:delText xml:space="preserve">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w:delText>
        </w:r>
      </w:del>
      <w:ins w:id="675" w:author="Dominique Caron" w:date="2023-08-03T10:53:00Z">
        <w:r>
          <w:rPr>
            <w:rFonts w:ascii="Times New Roman" w:hAnsi="Times New Roman"/>
          </w:rPr>
          <w:t>These generali</w:t>
        </w:r>
      </w:ins>
      <w:ins w:id="676" w:author="Dominique Caron" w:date="2023-08-03T10:54:00Z">
        <w:r>
          <w:rPr>
            <w:rFonts w:ascii="Times New Roman" w:hAnsi="Times New Roman"/>
          </w:rPr>
          <w:t xml:space="preserve">ties in the trait-interaction relationships across space and within taxonomic groups </w:t>
        </w:r>
      </w:ins>
      <w:ins w:id="677" w:author="Dominique Caron" w:date="2023-08-03T10:52:00Z">
        <w:r>
          <w:rPr>
            <w:rFonts w:ascii="Times New Roman" w:hAnsi="Times New Roman"/>
          </w:rPr>
          <w:t>demonstrate the potential for using data from well-studied areas to predict interactions in areas we know very little about or forecast (and hindcast) food webs given new trait distributions.</w:t>
        </w:r>
      </w:ins>
    </w:p>
    <w:p w14:paraId="629B5967" w14:textId="77777777" w:rsidR="00186BFE" w:rsidRDefault="00186BFE">
      <w:pPr>
        <w:pStyle w:val="BodyText"/>
        <w:spacing w:after="0"/>
        <w:rPr>
          <w:rFonts w:ascii="Times New Roman" w:hAnsi="Times New Roman"/>
        </w:rPr>
      </w:pPr>
    </w:p>
    <w:p w14:paraId="7CC19F87" w14:textId="05C7ADD1" w:rsidR="00186BFE" w:rsidRDefault="00000000">
      <w:pPr>
        <w:spacing w:line="480" w:lineRule="auto"/>
      </w:pPr>
      <w:r>
        <w:rPr>
          <w:rFonts w:ascii="Times New Roman" w:hAnsi="Times New Roman"/>
        </w:rPr>
        <w:t>We also highlighted a major limitation of trophic interaction models: trophic interaction models predict interactions, not food webs</w:t>
      </w:r>
      <w:ins w:id="678" w:author="Dominique Caron" w:date="2023-08-01T10:31:00Z">
        <w:r>
          <w:rPr>
            <w:rFonts w:ascii="Times New Roman" w:hAnsi="Times New Roman"/>
          </w:rPr>
          <w:t xml:space="preserve"> properties</w:t>
        </w:r>
      </w:ins>
      <w:r>
        <w:rPr>
          <w:rFonts w:ascii="Times New Roman" w:hAnsi="Times New Roman"/>
        </w:rPr>
        <w:t xml:space="preserve">. Even if most interactions and absences of interactions are well predicted (high true positive and negative rates), there are many more absences of interactions to predict than presences in real food webs (low </w:t>
      </w:r>
      <w:proofErr w:type="spellStart"/>
      <w:r>
        <w:rPr>
          <w:rFonts w:ascii="Times New Roman" w:hAnsi="Times New Roman"/>
        </w:rPr>
        <w:t>connectance</w:t>
      </w:r>
      <w:proofErr w:type="spellEnd"/>
      <w:r>
        <w:rPr>
          <w:rFonts w:ascii="Times New Roman" w:hAnsi="Times New Roman"/>
        </w:rPr>
        <w:t>). This might explain why our models systematically overpredicted the number of interactions (number of prey and predators) across species (Appendix S</w:t>
      </w:r>
      <w:del w:id="679" w:author="Dominique Caron" w:date="2023-08-03T14:28:00Z">
        <w:r>
          <w:rPr>
            <w:rFonts w:ascii="Times New Roman" w:hAnsi="Times New Roman"/>
          </w:rPr>
          <w:delText>7</w:delText>
        </w:r>
      </w:del>
      <w:ins w:id="680" w:author="Dominique Caron" w:date="2023-08-03T14:28:00Z">
        <w:r>
          <w:rPr>
            <w:rFonts w:ascii="Times New Roman" w:hAnsi="Times New Roman"/>
          </w:rPr>
          <w:t>8</w:t>
        </w:r>
      </w:ins>
      <w:r>
        <w:rPr>
          <w:rFonts w:ascii="Times New Roman" w:hAnsi="Times New Roman"/>
        </w:rPr>
        <w:t xml:space="preserve">). </w:t>
      </w:r>
      <w:ins w:id="681" w:author="Dominique Caron" w:date="2023-07-19T15:50:00Z">
        <w:r>
          <w:rPr>
            <w:rFonts w:ascii="Times New Roman" w:hAnsi="Times New Roman"/>
          </w:rPr>
          <w:t>Most</w:t>
        </w:r>
      </w:ins>
      <w:ins w:id="682" w:author="Dominique Caron" w:date="2023-07-19T15:41:00Z">
        <w:r>
          <w:rPr>
            <w:rFonts w:ascii="Times New Roman" w:hAnsi="Times New Roman"/>
          </w:rPr>
          <w:t xml:space="preserve"> food webs, even expert-based, are </w:t>
        </w:r>
      </w:ins>
      <w:ins w:id="683" w:author="Dominique Caron" w:date="2023-07-19T15:42:00Z">
        <w:r>
          <w:rPr>
            <w:rFonts w:ascii="Times New Roman" w:hAnsi="Times New Roman"/>
          </w:rPr>
          <w:t xml:space="preserve">missing some interactions (e.g., </w:t>
        </w:r>
        <w:proofErr w:type="gramStart"/>
        <w:r>
          <w:rPr>
            <w:rFonts w:ascii="Times New Roman" w:hAnsi="Times New Roman"/>
          </w:rPr>
          <w:t>cryptic</w:t>
        </w:r>
        <w:proofErr w:type="gramEnd"/>
        <w:r>
          <w:rPr>
            <w:rFonts w:ascii="Times New Roman" w:hAnsi="Times New Roman"/>
          </w:rPr>
          <w:t xml:space="preserve"> and opportunistic interactions)</w:t>
        </w:r>
      </w:ins>
      <w:ins w:id="684" w:author="Dominique Caron" w:date="2023-07-19T15:44:00Z">
        <w:r>
          <w:rPr>
            <w:rFonts w:ascii="Times New Roman" w:hAnsi="Times New Roman"/>
          </w:rPr>
          <w:t xml:space="preserve">, so the additional interactions predicted by our models </w:t>
        </w:r>
      </w:ins>
      <w:ins w:id="685" w:author="Dominique Caron" w:date="2023-07-19T15:45:00Z">
        <w:r>
          <w:rPr>
            <w:rFonts w:ascii="Times New Roman" w:hAnsi="Times New Roman"/>
          </w:rPr>
          <w:t xml:space="preserve">could be candidates for further investigation. However, our models overestimated the number of interactions by </w:t>
        </w:r>
      </w:ins>
      <w:ins w:id="686" w:author="Dominique Caron" w:date="2023-08-07T10:59:00Z">
        <w:r w:rsidR="008F5789">
          <w:rPr>
            <w:rFonts w:ascii="Times New Roman" w:hAnsi="Times New Roman"/>
          </w:rPr>
          <w:t>two-fold</w:t>
        </w:r>
      </w:ins>
      <w:ins w:id="687" w:author="Dominique Caron" w:date="2023-07-19T15:46:00Z">
        <w:r>
          <w:rPr>
            <w:rFonts w:ascii="Times New Roman" w:hAnsi="Times New Roman"/>
          </w:rPr>
          <w:t xml:space="preserve"> even for the Serengeti food web which probably already overestimates interactions since species are grouped into trophic </w:t>
        </w:r>
      </w:ins>
      <w:ins w:id="688" w:author="Dominique Caron" w:date="2023-07-19T15:47:00Z">
        <w:r>
          <w:rPr>
            <w:rFonts w:ascii="Times New Roman" w:hAnsi="Times New Roman"/>
          </w:rPr>
          <w:t xml:space="preserve">groups. </w:t>
        </w:r>
      </w:ins>
      <w:r>
        <w:rPr>
          <w:rFonts w:ascii="Times New Roman" w:hAnsi="Times New Roman"/>
        </w:rPr>
        <w:t xml:space="preserve">This </w:t>
      </w:r>
      <w:del w:id="689" w:author="Dominique Caron" w:date="2023-07-19T15:48:00Z">
        <w:r>
          <w:rPr>
            <w:rFonts w:ascii="Times New Roman" w:hAnsi="Times New Roman"/>
          </w:rPr>
          <w:delText>bias</w:delText>
        </w:r>
      </w:del>
      <w:ins w:id="690" w:author="Dominique Caron" w:date="2023-07-19T15:48:00Z">
        <w:r>
          <w:rPr>
            <w:rFonts w:ascii="Times New Roman" w:hAnsi="Times New Roman"/>
          </w:rPr>
          <w:t>overall overestimation of the number of prey and predators</w:t>
        </w:r>
      </w:ins>
      <w:r>
        <w:rPr>
          <w:rFonts w:ascii="Times New Roman" w:hAnsi="Times New Roman"/>
        </w:rPr>
        <w:t xml:space="preserve"> probably propagated through the food webs, explaining why the centrality of species was more evenly distributed, and why the predicted food webs were more connected, less modular, and with higher trophic levels. </w:t>
      </w:r>
    </w:p>
    <w:p w14:paraId="2B11F974" w14:textId="77777777" w:rsidR="00186BFE" w:rsidRDefault="00186BFE">
      <w:pPr>
        <w:pStyle w:val="BodyText"/>
        <w:spacing w:after="0"/>
        <w:rPr>
          <w:del w:id="691" w:author="Dominique Caron" w:date="2023-08-02T11:12:00Z"/>
          <w:rFonts w:ascii="Times New Roman" w:hAnsi="Times New Roman"/>
        </w:rPr>
      </w:pPr>
    </w:p>
    <w:p w14:paraId="6B9B90E8" w14:textId="77777777" w:rsidR="00186BFE" w:rsidRDefault="00000000">
      <w:pPr>
        <w:pStyle w:val="BodyText"/>
        <w:spacing w:after="0"/>
        <w:rPr>
          <w:del w:id="692" w:author="Dominique Caron" w:date="2023-08-02T11:12:00Z"/>
          <w:rFonts w:ascii="Times New Roman" w:hAnsi="Times New Roman"/>
        </w:rPr>
      </w:pPr>
      <w:del w:id="693" w:author="Dominique Caron" w:date="2023-07-07T11:03:00Z">
        <w:r>
          <w:rPr>
            <w:rFonts w:ascii="Times New Roman" w:hAnsi="Times New Roman"/>
          </w:rPr>
          <w:delText xml:space="preserve">The structural properties of food webs (i.e., connectance, number of trophic levels, modularity) influence the stability, invasibility, and productivity of ecosystems (Duffy et al., 2007; Lurgi et al., 2014; Wang &amp; Brose, 2018), whereas the position of species within food webs determine their functional role, and can help identify keystone species and prevent cascading effects of extinction (Cirtwill et al., 2018; Estes et al., 2011). Here, predicting individual links failed to predict higher-level properties, suggesting that there are constraints acting on the structures of food webs that trophic interaction models cannot capture. </w:delText>
        </w:r>
      </w:del>
      <w:del w:id="694" w:author="Dominique Caron" w:date="2023-07-07T11:14:00Z">
        <w:r>
          <w:rPr>
            <w:rFonts w:ascii="Times New Roman" w:hAnsi="Times New Roman"/>
          </w:rPr>
          <w:delText xml:space="preserve">A consequence of such constraints is the spatial and temporal variations of ecological network, which have gained a lot of interest recently (Baiser et al., 2019; Gravel et al., 2019). Because sampling interactions at large scales is difficult, predictions by interaction models could help investigate the variation of interactions and network structures simultaneously (e.g., Albouy et al., 2014), which would be possible only if the biases in predicted network structure are constant across the gradient of interest. Given our results, testing the assumption that the bias is constant should be necessary to robustly measure the variation in network structure. </w:delText>
        </w:r>
      </w:del>
    </w:p>
    <w:p w14:paraId="4A131635" w14:textId="77777777" w:rsidR="00186BFE" w:rsidRDefault="00186BFE">
      <w:pPr>
        <w:pStyle w:val="BodyText"/>
        <w:spacing w:after="0"/>
        <w:rPr>
          <w:ins w:id="695" w:author="Dominique Caron" w:date="2023-07-07T11:06:00Z"/>
          <w:rFonts w:ascii="Times New Roman" w:hAnsi="Times New Roman"/>
        </w:rPr>
      </w:pPr>
    </w:p>
    <w:p w14:paraId="5947C7E5" w14:textId="77777777" w:rsidR="00186BFE" w:rsidRDefault="00000000">
      <w:pPr>
        <w:pStyle w:val="BodyText"/>
      </w:pPr>
      <w:ins w:id="696" w:author="Dominique Caron" w:date="2023-07-07T11:06:00Z">
        <w:r>
          <w:t xml:space="preserve">Food webs are more than a collection of independent pairwise interactions </w:t>
        </w:r>
      </w:ins>
      <w:r>
        <w:t>(Strydom et al., 2021)</w:t>
      </w:r>
      <w:ins w:id="697" w:author="Dominique Caron" w:date="2023-07-07T11:10:00Z">
        <w:r>
          <w:t xml:space="preserve">. Some factors, like area </w:t>
        </w:r>
      </w:ins>
      <w:r>
        <w:t>(Galiana et al., 2018)</w:t>
      </w:r>
      <w:ins w:id="698" w:author="Dominique Caron" w:date="2023-07-07T11:10:00Z">
        <w:r>
          <w:t xml:space="preserve">, constrain their global properties (e.g., degree distribution, </w:t>
        </w:r>
        <w:proofErr w:type="spellStart"/>
        <w:r>
          <w:t>connectance</w:t>
        </w:r>
        <w:proofErr w:type="spellEnd"/>
        <w:r>
          <w:t xml:space="preserve">) and influence the position species occupy within the food web (e.g., trophic level). </w:t>
        </w:r>
      </w:ins>
      <w:ins w:id="699" w:author="Dominique Caron" w:date="2023-07-26T21:40:00Z">
        <w:r>
          <w:t xml:space="preserve">The inability of our models to predict higher-level </w:t>
        </w:r>
      </w:ins>
      <w:ins w:id="700" w:author="Dominique Caron" w:date="2023-07-26T21:41:00Z">
        <w:r>
          <w:t xml:space="preserve">network properties from </w:t>
        </w:r>
        <w:r>
          <w:lastRenderedPageBreak/>
          <w:t>pairwise interactions</w:t>
        </w:r>
      </w:ins>
      <w:ins w:id="701" w:author="Dominique Caron" w:date="2023-07-07T11:11:00Z">
        <w:r>
          <w:t xml:space="preserve"> suggests that </w:t>
        </w:r>
      </w:ins>
      <w:ins w:id="702" w:author="Dominique Caron" w:date="2023-07-07T11:14:00Z">
        <w:r>
          <w:t xml:space="preserve">trophic interactions models cannot capture the constraints acting on the structure of food web. </w:t>
        </w:r>
        <w:r>
          <w:rPr>
            <w:rFonts w:ascii="Times New Roman" w:hAnsi="Times New Roman"/>
          </w:rPr>
          <w:t>A consequence of such constraints is the spatial and temporal variations of ecological network, which have gained a lot of interest recently (</w:t>
        </w:r>
        <w:proofErr w:type="spellStart"/>
        <w:r>
          <w:rPr>
            <w:rFonts w:ascii="Times New Roman" w:hAnsi="Times New Roman"/>
          </w:rPr>
          <w:t>Baiser</w:t>
        </w:r>
        <w:proofErr w:type="spellEnd"/>
        <w:r>
          <w:rPr>
            <w:rFonts w:ascii="Times New Roman" w:hAnsi="Times New Roman"/>
          </w:rPr>
          <w:t xml:space="preserve"> et al., 2019; Gravel et al., 2019). </w:t>
        </w:r>
      </w:ins>
      <w:del w:id="703" w:author="Dominique Caron" w:date="2023-08-03T11:01:00Z">
        <w:r>
          <w:rPr>
            <w:rFonts w:ascii="Times New Roman" w:hAnsi="Times New Roman"/>
          </w:rPr>
          <w:delText>(Galiana et al., 2018)</w:delText>
        </w:r>
      </w:del>
      <w:ins w:id="704" w:author="Dominique Caron" w:date="2023-07-07T11:46:00Z">
        <w:r>
          <w:rPr>
            <w:rFonts w:ascii="Times New Roman" w:hAnsi="Times New Roman"/>
          </w:rPr>
          <w:t xml:space="preserve">Here, we compared </w:t>
        </w:r>
      </w:ins>
      <w:ins w:id="705" w:author="Dominique Caron" w:date="2023-07-07T11:47:00Z">
        <w:r>
          <w:rPr>
            <w:rFonts w:ascii="Times New Roman" w:hAnsi="Times New Roman"/>
          </w:rPr>
          <w:t>food webs with very different areas (ranging from 36 thousand km² for Serengeti to 11 million km² for Europe)</w:t>
        </w:r>
      </w:ins>
      <w:ins w:id="706" w:author="Dominique Caron" w:date="2023-07-07T11:50:00Z">
        <w:r>
          <w:rPr>
            <w:rFonts w:ascii="Times New Roman" w:hAnsi="Times New Roman"/>
          </w:rPr>
          <w:t xml:space="preserve">, which </w:t>
        </w:r>
      </w:ins>
      <w:ins w:id="707" w:author="Dominique Caron" w:date="2023-07-07T11:51:00Z">
        <w:r>
          <w:rPr>
            <w:rFonts w:ascii="Times New Roman" w:hAnsi="Times New Roman"/>
          </w:rPr>
          <w:t>could hinder predictions across systems</w:t>
        </w:r>
      </w:ins>
      <w:ins w:id="708" w:author="Dominique Caron" w:date="2023-07-07T11:49:00Z">
        <w:r>
          <w:rPr>
            <w:rFonts w:ascii="Times New Roman" w:hAnsi="Times New Roman"/>
          </w:rPr>
          <w:t>. Within-food web</w:t>
        </w:r>
      </w:ins>
      <w:ins w:id="709" w:author="Dominique Caron" w:date="2023-07-07T11:54:00Z">
        <w:r>
          <w:rPr>
            <w:rFonts w:ascii="Times New Roman" w:hAnsi="Times New Roman"/>
          </w:rPr>
          <w:t xml:space="preserve">s predictions, however, produced similarly biased </w:t>
        </w:r>
      </w:ins>
      <w:ins w:id="710" w:author="Dominique Caron" w:date="2023-07-07T11:55:00Z">
        <w:r>
          <w:rPr>
            <w:rFonts w:ascii="Times New Roman" w:hAnsi="Times New Roman"/>
          </w:rPr>
          <w:t>higher-level properties</w:t>
        </w:r>
      </w:ins>
      <w:ins w:id="711" w:author="Dominique Caron" w:date="2023-07-26T21:44:00Z">
        <w:r>
          <w:rPr>
            <w:rFonts w:ascii="Times New Roman" w:hAnsi="Times New Roman"/>
          </w:rPr>
          <w:t>. A</w:t>
        </w:r>
      </w:ins>
      <w:ins w:id="712" w:author="Dominique Caron" w:date="2023-07-07T11:56:00Z">
        <w:r>
          <w:rPr>
            <w:rFonts w:ascii="Times New Roman" w:hAnsi="Times New Roman"/>
          </w:rPr>
          <w:t xml:space="preserve">rea, thus, does not seem to be the major constraint explaining </w:t>
        </w:r>
      </w:ins>
      <w:ins w:id="713" w:author="Dominique Caron" w:date="2023-07-07T11:57:00Z">
        <w:r>
          <w:rPr>
            <w:rFonts w:ascii="Times New Roman" w:hAnsi="Times New Roman"/>
          </w:rPr>
          <w:t>model failure to predict realistic networks.</w:t>
        </w:r>
      </w:ins>
    </w:p>
    <w:p w14:paraId="31CC7176" w14:textId="77777777" w:rsidR="00186BFE" w:rsidRDefault="00186BFE">
      <w:pPr>
        <w:pStyle w:val="BodyText"/>
        <w:spacing w:after="0"/>
        <w:rPr>
          <w:rFonts w:ascii="Times New Roman" w:hAnsi="Times New Roman"/>
        </w:rPr>
      </w:pPr>
    </w:p>
    <w:p w14:paraId="0B298A78" w14:textId="77777777" w:rsidR="00186BFE" w:rsidRDefault="00000000">
      <w:pPr>
        <w:pStyle w:val="BodyText"/>
        <w:rPr>
          <w:rFonts w:ascii="Times New Roman" w:hAnsi="Times New Roman"/>
        </w:rPr>
      </w:pPr>
      <w:r>
        <w:rPr>
          <w:rFonts w:ascii="Times New Roman" w:hAnsi="Times New Roman"/>
        </w:rPr>
        <w:t xml:space="preserve">Correcting biases in higher-level property predictions presents an opportunity to improve species interaction predictions. </w:t>
      </w:r>
      <w:del w:id="714" w:author="Dominique Caron" w:date="2023-07-07T11:19:00Z">
        <w:r>
          <w:rPr>
            <w:rFonts w:ascii="Times New Roman" w:hAnsi="Times New Roman"/>
          </w:rPr>
          <w:delText>In s</w:delText>
        </w:r>
      </w:del>
      <w:ins w:id="715" w:author="Dominique Caron" w:date="2023-07-07T11:19:00Z">
        <w:r>
          <w:rPr>
            <w:rFonts w:ascii="Times New Roman" w:hAnsi="Times New Roman"/>
          </w:rPr>
          <w:t>Stacked s</w:t>
        </w:r>
      </w:ins>
      <w:r>
        <w:rPr>
          <w:rFonts w:ascii="Times New Roman" w:hAnsi="Times New Roman"/>
        </w:rPr>
        <w:t>pecies distribution models</w:t>
      </w:r>
      <w:ins w:id="716" w:author="Dominique Caron" w:date="2023-07-07T11:19:00Z">
        <w:r>
          <w:rPr>
            <w:rFonts w:ascii="Times New Roman" w:hAnsi="Times New Roman"/>
          </w:rPr>
          <w:t xml:space="preserve"> have similar challenges, where models can predict well the distribution of individual species but less </w:t>
        </w:r>
      </w:ins>
      <w:ins w:id="717" w:author="Dominique Caron" w:date="2023-07-07T11:20:00Z">
        <w:r>
          <w:rPr>
            <w:rFonts w:ascii="Times New Roman" w:hAnsi="Times New Roman"/>
          </w:rPr>
          <w:t xml:space="preserve">higher-level properties of the community </w:t>
        </w:r>
      </w:ins>
      <w:r>
        <w:rPr>
          <w:rFonts w:ascii="Times New Roman" w:hAnsi="Times New Roman"/>
        </w:rPr>
        <w:t>(</w:t>
      </w:r>
      <w:proofErr w:type="spellStart"/>
      <w:r>
        <w:rPr>
          <w:rFonts w:ascii="Times New Roman" w:hAnsi="Times New Roman"/>
        </w:rPr>
        <w:t>Zurell</w:t>
      </w:r>
      <w:proofErr w:type="spellEnd"/>
      <w:r>
        <w:rPr>
          <w:rFonts w:ascii="Times New Roman" w:hAnsi="Times New Roman"/>
        </w:rPr>
        <w:t xml:space="preserve"> et al., 2020)</w:t>
      </w:r>
      <w:ins w:id="718" w:author="Dominique Caron" w:date="2023-07-07T11:20:00Z">
        <w:r>
          <w:rPr>
            <w:rFonts w:ascii="Times New Roman" w:hAnsi="Times New Roman"/>
          </w:rPr>
          <w:t xml:space="preserve">. </w:t>
        </w:r>
      </w:ins>
      <w:del w:id="719" w:author="Dominique Caron" w:date="2023-07-07T11:20:00Z">
        <w:r>
          <w:rPr>
            <w:rFonts w:ascii="Times New Roman" w:hAnsi="Times New Roman"/>
          </w:rPr>
          <w:delText>, m</w:delText>
        </w:r>
      </w:del>
      <w:ins w:id="720" w:author="Dominique Caron" w:date="2023-07-07T11:20:00Z">
        <w:r>
          <w:rPr>
            <w:rFonts w:ascii="Times New Roman" w:hAnsi="Times New Roman"/>
          </w:rPr>
          <w:t>M</w:t>
        </w:r>
      </w:ins>
      <w:r>
        <w:rPr>
          <w:rFonts w:ascii="Times New Roman" w:hAnsi="Times New Roman"/>
        </w:rPr>
        <w:t>ethods have been developed to harness biases in higher-level properties</w:t>
      </w:r>
      <w:del w:id="721" w:author="Dominique Caron" w:date="2023-07-07T11:20:00Z">
        <w:r>
          <w:rPr>
            <w:rFonts w:ascii="Times New Roman" w:hAnsi="Times New Roman"/>
          </w:rPr>
          <w:delText xml:space="preserve"> (e.g., species richness)</w:delText>
        </w:r>
      </w:del>
      <w:r>
        <w:rPr>
          <w:rFonts w:ascii="Times New Roman" w:hAnsi="Times New Roman"/>
        </w:rPr>
        <w:t xml:space="preserve"> to correct distribution predictions</w:t>
      </w:r>
      <w:del w:id="722" w:author="Dominique Caron" w:date="2023-07-07T11:22:00Z">
        <w:r>
          <w:rPr>
            <w:rFonts w:ascii="Times New Roman" w:hAnsi="Times New Roman"/>
          </w:rPr>
          <w:delText xml:space="preserve"> (e.g., Leung et al., 2019)</w:delText>
        </w:r>
      </w:del>
      <w:r>
        <w:rPr>
          <w:rFonts w:ascii="Times New Roman" w:hAnsi="Times New Roman"/>
        </w:rPr>
        <w:t>.</w:t>
      </w:r>
      <w:del w:id="723" w:author="Dominique Caron" w:date="2023-07-07T11:21:00Z">
        <w:r>
          <w:rPr>
            <w:rFonts w:ascii="Times New Roman" w:hAnsi="Times New Roman"/>
          </w:rPr>
          <w:delText xml:space="preserve"> These models correct systematic biases in predictions similar to those we found in our study. </w:delText>
        </w:r>
      </w:del>
      <w:ins w:id="724" w:author="Dominique Caron" w:date="2023-08-03T13:40:00Z">
        <w:r>
          <w:rPr>
            <w:rFonts w:ascii="Times New Roman" w:hAnsi="Times New Roman"/>
          </w:rPr>
          <w:t xml:space="preserve"> </w:t>
        </w:r>
      </w:ins>
      <w:ins w:id="725" w:author="Dominique Caron" w:date="2023-07-07T11:23:00Z">
        <w:r>
          <w:rPr>
            <w:rFonts w:ascii="Times New Roman" w:hAnsi="Times New Roman"/>
          </w:rPr>
          <w:t xml:space="preserve">For example, </w:t>
        </w:r>
      </w:ins>
      <w:del w:id="726" w:author="Dominique Caron" w:date="2023-07-07T11:23:00Z">
        <w:r>
          <w:rPr>
            <w:rFonts w:ascii="Times New Roman" w:hAnsi="Times New Roman"/>
          </w:rPr>
          <w:delText>(</w:delText>
        </w:r>
      </w:del>
      <w:r>
        <w:t>Leung et al.</w:t>
      </w:r>
      <w:del w:id="727" w:author="Dominique Caron" w:date="2023-07-12T15:56:00Z">
        <w:r>
          <w:delText>,</w:delText>
        </w:r>
      </w:del>
      <w:r>
        <w:t xml:space="preserve"> </w:t>
      </w:r>
      <w:ins w:id="728" w:author="Dominique Caron" w:date="2023-07-07T11:23:00Z">
        <w:r>
          <w:t>(</w:t>
        </w:r>
      </w:ins>
      <w:r>
        <w:t>2019)</w:t>
      </w:r>
      <w:del w:id="729" w:author="Dominique Caron" w:date="2023-07-07T11:23:00Z">
        <w:r>
          <w:rPr>
            <w:rFonts w:ascii="Times New Roman" w:hAnsi="Times New Roman"/>
          </w:rPr>
          <w:delText>T</w:delText>
        </w:r>
      </w:del>
      <w:ins w:id="730" w:author="Dominique Caron" w:date="2023-07-12T15:57:00Z">
        <w:r>
          <w:rPr>
            <w:rFonts w:ascii="Times New Roman" w:hAnsi="Times New Roman"/>
          </w:rPr>
          <w:t xml:space="preserve"> </w:t>
        </w:r>
      </w:ins>
      <w:commentRangeStart w:id="731"/>
      <w:commentRangeEnd w:id="731"/>
      <w:ins w:id="732" w:author="Dominique Caron" w:date="2023-07-26T21:45:00Z">
        <w:r>
          <w:rPr>
            <w:rFonts w:ascii="Times New Roman" w:hAnsi="Times New Roman"/>
          </w:rPr>
          <w:commentReference w:id="731"/>
        </w:r>
      </w:ins>
      <w:ins w:id="733" w:author="Dominique Caron" w:date="2023-07-07T11:24:00Z">
        <w:r>
          <w:rPr>
            <w:rFonts w:ascii="Times New Roman" w:hAnsi="Times New Roman"/>
          </w:rPr>
          <w:t xml:space="preserve">combined predicted species distributions and expected species richness to quantify </w:t>
        </w:r>
      </w:ins>
      <w:ins w:id="734" w:author="Dominique Caron" w:date="2023-07-07T11:25:00Z">
        <w:r>
          <w:rPr>
            <w:rFonts w:ascii="Times New Roman" w:hAnsi="Times New Roman"/>
          </w:rPr>
          <w:t>species and spatial</w:t>
        </w:r>
      </w:ins>
      <w:ins w:id="735" w:author="Dominique Caron" w:date="2023-07-07T11:23:00Z">
        <w:r>
          <w:rPr>
            <w:rFonts w:ascii="Times New Roman" w:hAnsi="Times New Roman"/>
          </w:rPr>
          <w:t xml:space="preserve"> biases. They correlated biases to species traits and environmental co-variates to improve predicted species distribution. </w:t>
        </w:r>
      </w:ins>
      <w:del w:id="736" w:author="Dominique Caron" w:date="2023-07-10T16:14:00Z">
        <w:r>
          <w:rPr>
            <w:rFonts w:ascii="Times New Roman" w:hAnsi="Times New Roman"/>
          </w:rPr>
          <w:delText>herefore,</w:delText>
        </w:r>
      </w:del>
      <w:ins w:id="737" w:author="Dominique Caron" w:date="2023-07-10T16:14:00Z">
        <w:r>
          <w:rPr>
            <w:rFonts w:ascii="Times New Roman" w:hAnsi="Times New Roman"/>
          </w:rPr>
          <w:t>S</w:t>
        </w:r>
      </w:ins>
      <w:ins w:id="738" w:author="Dominique Caron" w:date="2023-07-07T11:28:00Z">
        <w:r>
          <w:rPr>
            <w:rFonts w:ascii="Times New Roman" w:hAnsi="Times New Roman"/>
          </w:rPr>
          <w:t>imilar</w:t>
        </w:r>
      </w:ins>
      <w:r>
        <w:rPr>
          <w:rFonts w:ascii="Times New Roman" w:hAnsi="Times New Roman"/>
        </w:rPr>
        <w:t xml:space="preserve"> methods</w:t>
      </w:r>
      <w:del w:id="739" w:author="Dominique Caron" w:date="2023-07-26T21:45:00Z">
        <w:r>
          <w:rPr>
            <w:rFonts w:ascii="Times New Roman" w:hAnsi="Times New Roman"/>
          </w:rPr>
          <w:delText xml:space="preserve"> that would</w:delText>
        </w:r>
      </w:del>
      <w:r>
        <w:rPr>
          <w:rFonts w:ascii="Times New Roman" w:hAnsi="Times New Roman"/>
        </w:rPr>
        <w:t xml:space="preserve"> combin</w:t>
      </w:r>
      <w:del w:id="740" w:author="Dominique Caron" w:date="2023-07-26T21:45:00Z">
        <w:r>
          <w:rPr>
            <w:rFonts w:ascii="Times New Roman" w:hAnsi="Times New Roman"/>
          </w:rPr>
          <w:delText>e</w:delText>
        </w:r>
      </w:del>
      <w:ins w:id="741" w:author="Dominique Caron" w:date="2023-07-26T21:45:00Z">
        <w:r>
          <w:rPr>
            <w:rFonts w:ascii="Times New Roman" w:hAnsi="Times New Roman"/>
          </w:rPr>
          <w:t>ing</w:t>
        </w:r>
      </w:ins>
      <w:r>
        <w:rPr>
          <w:rFonts w:ascii="Times New Roman" w:hAnsi="Times New Roman"/>
        </w:rPr>
        <w:t xml:space="preserve"> predictions of interactions and networks have the potential to provide better food web predictions. </w:t>
      </w:r>
      <w:ins w:id="742" w:author="Dominique Caron" w:date="2023-07-13T13:06:00Z">
        <w:r>
          <w:rPr>
            <w:rFonts w:ascii="Times New Roman" w:hAnsi="Times New Roman"/>
          </w:rPr>
          <w:t xml:space="preserve">For </w:t>
        </w:r>
      </w:ins>
      <w:ins w:id="743" w:author="Dominique Caron" w:date="2023-08-03T13:59:00Z">
        <w:r>
          <w:rPr>
            <w:rFonts w:ascii="Times New Roman" w:hAnsi="Times New Roman"/>
          </w:rPr>
          <w:t>example</w:t>
        </w:r>
      </w:ins>
      <w:ins w:id="744" w:author="Dominique Caron" w:date="2023-07-07T11:28:00Z">
        <w:r>
          <w:rPr>
            <w:rFonts w:ascii="Times New Roman" w:hAnsi="Times New Roman"/>
          </w:rPr>
          <w:t xml:space="preserve">, </w:t>
        </w:r>
      </w:ins>
      <w:ins w:id="745" w:author="Dominique Caron" w:date="2023-07-13T13:07:00Z">
        <w:r>
          <w:rPr>
            <w:rFonts w:ascii="Times New Roman" w:hAnsi="Times New Roman"/>
          </w:rPr>
          <w:t xml:space="preserve">we could penalize </w:t>
        </w:r>
      </w:ins>
      <w:ins w:id="746" w:author="Dominique Caron" w:date="2023-07-13T13:04:00Z">
        <w:r>
          <w:rPr>
            <w:rFonts w:ascii="Times New Roman" w:hAnsi="Times New Roman"/>
          </w:rPr>
          <w:t xml:space="preserve">posterior food web </w:t>
        </w:r>
        <w:commentRangeStart w:id="747"/>
        <w:commentRangeEnd w:id="747"/>
        <w:r>
          <w:rPr>
            <w:rFonts w:ascii="Times New Roman" w:hAnsi="Times New Roman"/>
          </w:rPr>
          <w:commentReference w:id="747"/>
        </w:r>
        <w:commentRangeStart w:id="748"/>
        <w:commentRangeEnd w:id="748"/>
        <w:r>
          <w:rPr>
            <w:rFonts w:ascii="Times New Roman" w:hAnsi="Times New Roman"/>
          </w:rPr>
          <w:commentReference w:id="748"/>
        </w:r>
        <w:r>
          <w:rPr>
            <w:rFonts w:ascii="Times New Roman" w:hAnsi="Times New Roman"/>
          </w:rPr>
          <w:t>predictions resulting into improbable food web structure</w:t>
        </w:r>
      </w:ins>
      <w:ins w:id="749" w:author="Dominique Caron" w:date="2023-08-03T14:37:00Z">
        <w:r>
          <w:rPr>
            <w:rFonts w:ascii="Times New Roman" w:hAnsi="Times New Roman"/>
          </w:rPr>
          <w:t xml:space="preserve"> </w:t>
        </w:r>
      </w:ins>
      <w:ins w:id="750" w:author="Dominique Caron" w:date="2023-07-13T13:04:00Z">
        <w:r>
          <w:rPr>
            <w:rFonts w:ascii="Times New Roman" w:hAnsi="Times New Roman"/>
          </w:rPr>
          <w:t xml:space="preserve">to update pairwise interaction probabilities. </w:t>
        </w:r>
      </w:ins>
      <w:del w:id="751" w:author="Dominique Caron" w:date="2023-07-13T13:04:00Z">
        <w:r>
          <w:rPr>
            <w:rFonts w:ascii="Times New Roman" w:hAnsi="Times New Roman"/>
          </w:rPr>
          <w:delText xml:space="preserve">tructural food web models can predict the probability distribution of many food web properties (Williams &amp; Martinez, 2008). Information on probable food web structure could be used to correct posterior predictive distributions of species interactions. </w:delText>
        </w:r>
      </w:del>
      <w:del w:id="752" w:author="Dominique Caron" w:date="2023-07-07T11:28:00Z">
        <w:r>
          <w:rPr>
            <w:rFonts w:ascii="Times New Roman" w:hAnsi="Times New Roman"/>
          </w:rPr>
          <w:delText>S</w:delText>
        </w:r>
      </w:del>
    </w:p>
    <w:p w14:paraId="53B1E5D3" w14:textId="77777777" w:rsidR="00186BFE" w:rsidRDefault="00186BFE">
      <w:pPr>
        <w:pStyle w:val="BodyText"/>
        <w:spacing w:after="0"/>
        <w:rPr>
          <w:rFonts w:ascii="Times New Roman" w:hAnsi="Times New Roman"/>
        </w:rPr>
      </w:pPr>
    </w:p>
    <w:p w14:paraId="6ACAAD63" w14:textId="77777777" w:rsidR="00186BFE" w:rsidRDefault="00000000">
      <w:pPr>
        <w:pStyle w:val="BodyText"/>
        <w:spacing w:after="0"/>
        <w:rPr>
          <w:rFonts w:ascii="Times New Roman" w:hAnsi="Times New Roman"/>
        </w:rPr>
      </w:pPr>
      <w:r>
        <w:rPr>
          <w:rFonts w:ascii="Times New Roman" w:hAnsi="Times New Roman"/>
        </w:rPr>
        <w:lastRenderedPageBreak/>
        <w:t xml:space="preserve">Our study suffers from a few limitations that, if overcome, could move us closer to a comprehensive framework for ecological interactions and networks prediction. First, our study relied on terrestrial vertebrates. Although there is no clear </w:t>
      </w:r>
      <w:r>
        <w:rPr>
          <w:rFonts w:ascii="Times New Roman" w:hAnsi="Times New Roman"/>
          <w:i/>
          <w:iCs/>
        </w:rPr>
        <w:t>a priori</w:t>
      </w:r>
      <w:r>
        <w:rPr>
          <w:rFonts w:ascii="Times New Roman" w:hAnsi="Times New Roman"/>
        </w:rPr>
        <w:t xml:space="preserve"> reason not to be applicable in other systems, our results are unlikely to be general across all taxa and types of interactions. We are not aware of another other test of interaction model transferability, but it would be interesting to investigate if our results hold for systems where trait-matching relationships are stronger or weaker. The exclusion of non-vertebrates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(Li et al., 2023) or with additional traits (Laigle et al., 2018).</w:t>
      </w:r>
      <w:del w:id="753" w:author="Dominique Caron" w:date="2023-07-10T16:16:00Z">
        <w:r>
          <w:rPr>
            <w:rFonts w:ascii="Times New Roman" w:hAnsi="Times New Roman"/>
          </w:rPr>
          <w:delText xml:space="preserve"> </w:delText>
        </w:r>
      </w:del>
      <w:r>
        <w:rPr>
          <w:rFonts w:ascii="Times New Roman" w:hAnsi="Times New Roman"/>
        </w:rPr>
        <w:t xml:space="preserve"> Second, the food webs we used were potential and 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w:t>
      </w:r>
      <w:del w:id="754" w:author="Dominique Caron" w:date="2023-07-10T16:17:00Z">
        <w:r>
          <w:rPr>
            <w:rFonts w:ascii="Times New Roman" w:hAnsi="Times New Roman"/>
          </w:rPr>
          <w:delText>Despite the low sample size, we still detected significant relationship between model transferability and geographic, phylogenetic, and environmental distances.</w:delText>
        </w:r>
      </w:del>
    </w:p>
    <w:p w14:paraId="7C6A91B8" w14:textId="77777777" w:rsidR="00186BFE" w:rsidRDefault="00186BFE">
      <w:pPr>
        <w:pStyle w:val="BodyText"/>
        <w:spacing w:after="0"/>
        <w:rPr>
          <w:rFonts w:ascii="Times New Roman" w:hAnsi="Times New Roman"/>
        </w:rPr>
      </w:pPr>
    </w:p>
    <w:p w14:paraId="1F652945" w14:textId="77777777" w:rsidR="00186BFE" w:rsidRDefault="00000000">
      <w:pPr>
        <w:pStyle w:val="BodyText"/>
      </w:pPr>
      <w:r>
        <w:rPr>
          <w:rFonts w:ascii="Times New Roman" w:hAnsi="Times New Roman"/>
        </w:rPr>
        <w:t xml:space="preserve">Overall, we found that </w:t>
      </w:r>
      <w:ins w:id="755" w:author="Dominique Caron" w:date="2023-07-07T11:59:00Z">
        <w:r>
          <w:rPr>
            <w:rFonts w:ascii="Times New Roman" w:hAnsi="Times New Roman"/>
          </w:rPr>
          <w:t xml:space="preserve">our </w:t>
        </w:r>
      </w:ins>
      <w:r>
        <w:rPr>
          <w:rFonts w:ascii="Times New Roman" w:hAnsi="Times New Roman"/>
        </w:rPr>
        <w:t>trait-based interaction models can transfer knowledge relatively well given enough phylogenetic and environmental similarities between systems. They are useful for producing initial expectations even in contrasting ecosystems</w:t>
      </w:r>
      <w:ins w:id="756" w:author="Dominique Caron" w:date="2023-08-03T14:02:00Z">
        <w:r>
          <w:rPr>
            <w:rFonts w:ascii="Times New Roman" w:hAnsi="Times New Roman"/>
          </w:rPr>
          <w:t xml:space="preserve"> and for future communities</w:t>
        </w:r>
      </w:ins>
      <w:r>
        <w:rPr>
          <w:rFonts w:ascii="Times New Roman" w:hAnsi="Times New Roman"/>
        </w:rPr>
        <w:t>. This, and other recent research</w:t>
      </w:r>
      <w:ins w:id="757" w:author="Dominique Caron" w:date="2023-07-13T13:14:00Z">
        <w:r>
          <w:rPr>
            <w:rFonts w:ascii="Times New Roman" w:hAnsi="Times New Roman"/>
          </w:rPr>
          <w:t xml:space="preserve"> </w:t>
        </w:r>
      </w:ins>
      <w:r>
        <w:rPr>
          <w:rFonts w:ascii="Times New Roman" w:hAnsi="Times New Roman"/>
        </w:rPr>
        <w:t xml:space="preserve">(Brose et al., 2006; Caron et al., 2022; Laigle et al., 2018), suggests </w:t>
      </w:r>
      <w:r>
        <w:rPr>
          <w:rFonts w:ascii="Times New Roman" w:hAnsi="Times New Roman"/>
        </w:rPr>
        <w:lastRenderedPageBreak/>
        <w:t>there are</w:t>
      </w:r>
      <w:del w:id="758" w:author="Dominique Caron" w:date="2023-07-07T11:59:00Z">
        <w:r>
          <w:rPr>
            <w:rFonts w:ascii="Times New Roman" w:hAnsi="Times New Roman"/>
          </w:rPr>
          <w:delText xml:space="preserve"> f</w:delText>
        </w:r>
      </w:del>
      <w:bookmarkStart w:id="759" w:name="move124691966"/>
      <w:ins w:id="760" w:author="Dominique Caron" w:date="2023-07-07T12:00:00Z">
        <w:r>
          <w:rPr>
            <w:rFonts w:ascii="Times New Roman" w:hAnsi="Times New Roman"/>
          </w:rPr>
          <w:t xml:space="preserve"> f</w:t>
        </w:r>
      </w:ins>
      <w:r>
        <w:rPr>
          <w:rFonts w:ascii="Times New Roman" w:hAnsi="Times New Roman"/>
        </w:rPr>
        <w:t xml:space="preserve">undamental trait-based constraints on trophic interactions that are generalizable to some extent. </w:t>
      </w:r>
      <w:del w:id="761" w:author="Dominique Caron" w:date="2023-08-03T14:03:00Z">
        <w:r>
          <w:rPr>
            <w:rFonts w:ascii="Times New Roman" w:hAnsi="Times New Roman"/>
          </w:rPr>
          <w:delText>The nature of this constraint also appears to</w:delText>
        </w:r>
      </w:del>
      <w:ins w:id="762" w:author="Dominique Caron" w:date="2023-08-03T14:03:00Z">
        <w:r>
          <w:rPr>
            <w:rFonts w:ascii="Times New Roman" w:hAnsi="Times New Roman"/>
          </w:rPr>
          <w:t>Food web variation thus</w:t>
        </w:r>
      </w:ins>
      <w:r>
        <w:rPr>
          <w:rFonts w:ascii="Times New Roman" w:hAnsi="Times New Roman"/>
        </w:rPr>
        <w:t xml:space="preserve"> result from species traits rather than the ‘match’ between a predator and its prey, which has interesting ties to the broader question of how traits vary between </w:t>
      </w:r>
      <w:del w:id="763" w:author="Dominique Caron" w:date="2023-07-11T15:18:00Z">
        <w:r>
          <w:rPr>
            <w:rFonts w:ascii="Times New Roman" w:hAnsi="Times New Roman"/>
          </w:rPr>
          <w:delText>ecosystems</w:delText>
        </w:r>
      </w:del>
      <w:ins w:id="764" w:author="Dominique Caron" w:date="2023-07-11T15:18:00Z">
        <w:r>
          <w:rPr>
            <w:rFonts w:ascii="Times New Roman" w:hAnsi="Times New Roman"/>
          </w:rPr>
          <w:t>regions</w:t>
        </w:r>
      </w:ins>
      <w:r>
        <w:rPr>
          <w:rFonts w:ascii="Times New Roman" w:hAnsi="Times New Roman"/>
        </w:rPr>
        <w:t xml:space="preserve"> and along gradients</w:t>
      </w:r>
      <w:bookmarkEnd w:id="759"/>
      <w:r>
        <w:rPr>
          <w:rFonts w:ascii="Times New Roman" w:hAnsi="Times New Roman"/>
        </w:rPr>
        <w:t xml:space="preserve"> (Gravel et al., 2016). Future research could better link subfields within trait-based ecology for a comprehensive understanding of how species </w:t>
      </w:r>
      <w:ins w:id="765" w:author="Dominique Caron" w:date="2023-08-03T14:22:00Z">
        <w:r>
          <w:rPr>
            <w:rFonts w:ascii="Times New Roman" w:hAnsi="Times New Roman"/>
          </w:rPr>
          <w:t xml:space="preserve">traits and </w:t>
        </w:r>
      </w:ins>
      <w:ins w:id="766" w:author="Dominique Caron" w:date="2023-08-03T14:23:00Z">
        <w:r>
          <w:rPr>
            <w:rFonts w:ascii="Times New Roman" w:hAnsi="Times New Roman"/>
          </w:rPr>
          <w:t xml:space="preserve">network structure </w:t>
        </w:r>
      </w:ins>
      <w:r>
        <w:rPr>
          <w:rFonts w:ascii="Times New Roman" w:hAnsi="Times New Roman"/>
        </w:rPr>
        <w:t xml:space="preserve">relate to their environment </w:t>
      </w:r>
      <w:del w:id="767" w:author="Dominique Caron" w:date="2023-08-03T14:23:00Z">
        <w:r>
          <w:rPr>
            <w:rFonts w:ascii="Times New Roman" w:hAnsi="Times New Roman"/>
          </w:rPr>
          <w:delText>and to other species</w:delText>
        </w:r>
      </w:del>
      <w:r>
        <w:rPr>
          <w:rFonts w:ascii="Times New Roman" w:hAnsi="Times New Roman"/>
        </w:rPr>
        <w:t>, and to enable better predictions of the responses of species and ecosystems to threats and global change.</w:t>
      </w:r>
    </w:p>
    <w:p w14:paraId="06ED056D" w14:textId="77777777" w:rsidR="00186BFE" w:rsidRDefault="00000000">
      <w:pPr>
        <w:pStyle w:val="BodyText"/>
        <w:spacing w:after="0"/>
        <w:rPr>
          <w:rFonts w:ascii="Times New Roman" w:hAnsi="Times New Roman"/>
          <w:b/>
          <w:bCs/>
        </w:rPr>
      </w:pPr>
      <w:r>
        <w:br w:type="page"/>
      </w:r>
    </w:p>
    <w:p w14:paraId="4DF5D367" w14:textId="77777777" w:rsidR="00186BFE" w:rsidRDefault="00000000">
      <w:pPr>
        <w:spacing w:line="480" w:lineRule="auto"/>
        <w:rPr>
          <w:rFonts w:ascii="Times New Roman" w:hAnsi="Times New Roman"/>
          <w:b/>
          <w:bCs/>
        </w:rPr>
      </w:pPr>
      <w:r>
        <w:rPr>
          <w:rFonts w:ascii="Times New Roman" w:hAnsi="Times New Roman"/>
          <w:b/>
          <w:bCs/>
        </w:rPr>
        <w:lastRenderedPageBreak/>
        <w:t>References</w:t>
      </w:r>
    </w:p>
    <w:p w14:paraId="6ABC0815" w14:textId="77777777" w:rsidR="00186BFE" w:rsidRDefault="00186BFE">
      <w:pPr>
        <w:sectPr w:rsidR="00186BFE">
          <w:footerReference w:type="default" r:id="rId9"/>
          <w:pgSz w:w="12240" w:h="15840"/>
          <w:pgMar w:top="1440" w:right="1440" w:bottom="1716" w:left="1440" w:header="0" w:footer="1440" w:gutter="0"/>
          <w:lnNumType w:countBy="1" w:distance="283" w:restart="continuous"/>
          <w:cols w:space="720"/>
          <w:formProt w:val="0"/>
          <w:docGrid w:linePitch="312" w:charSpace="-6145"/>
        </w:sectPr>
      </w:pPr>
    </w:p>
    <w:p w14:paraId="4A8EFC86" w14:textId="77777777" w:rsidR="00186BFE" w:rsidRDefault="00000000">
      <w:pPr>
        <w:pStyle w:val="Bibliography1"/>
      </w:pPr>
      <w:proofErr w:type="spellStart"/>
      <w:r>
        <w:t>Albouy</w:t>
      </w:r>
      <w:proofErr w:type="spellEnd"/>
      <w:r>
        <w:t xml:space="preserve">, C., Velez, L., Coll, M., </w:t>
      </w:r>
      <w:proofErr w:type="spellStart"/>
      <w:r>
        <w:t>Colloca</w:t>
      </w:r>
      <w:proofErr w:type="spellEnd"/>
      <w:r>
        <w:t xml:space="preserve">, F., </w:t>
      </w:r>
      <w:proofErr w:type="spellStart"/>
      <w:r>
        <w:t>Loc’h</w:t>
      </w:r>
      <w:proofErr w:type="spellEnd"/>
      <w:r>
        <w:t xml:space="preserve">, F. L., </w:t>
      </w:r>
      <w:proofErr w:type="spellStart"/>
      <w:r>
        <w:t>Mouillot</w:t>
      </w:r>
      <w:proofErr w:type="spellEnd"/>
      <w:r>
        <w:t xml:space="preserve">, D., &amp; Gravel, D. (2014). From projected species distribution to food-web structure under climate change. </w:t>
      </w:r>
      <w:r>
        <w:rPr>
          <w:i/>
        </w:rPr>
        <w:t>Global Change Biology</w:t>
      </w:r>
      <w:r>
        <w:t xml:space="preserve">, </w:t>
      </w:r>
      <w:r>
        <w:rPr>
          <w:i/>
        </w:rPr>
        <w:t>20</w:t>
      </w:r>
      <w:r>
        <w:t>(3), 730–741. https://doi.org/10.1111/gcb.12467</w:t>
      </w:r>
    </w:p>
    <w:p w14:paraId="6A7A73EC" w14:textId="77777777" w:rsidR="00186BFE" w:rsidRDefault="00000000">
      <w:pPr>
        <w:pStyle w:val="Bibliography1"/>
      </w:pPr>
      <w:proofErr w:type="spellStart"/>
      <w:r>
        <w:t>Baiser</w:t>
      </w:r>
      <w:proofErr w:type="spellEnd"/>
      <w:r>
        <w:t xml:space="preserve">, B., Gravel, D., </w:t>
      </w:r>
      <w:proofErr w:type="spellStart"/>
      <w:r>
        <w:t>Cirtwill</w:t>
      </w:r>
      <w:proofErr w:type="spellEnd"/>
      <w:r>
        <w:t xml:space="preserve">, A. R., Dunne, J. A., Fahimipour, A. K., </w:t>
      </w:r>
      <w:proofErr w:type="spellStart"/>
      <w:r>
        <w:t>Gilarranz</w:t>
      </w:r>
      <w:proofErr w:type="spellEnd"/>
      <w:r>
        <w:t xml:space="preserve">, L. J., Grochow, J. A., Li, D., Martinez, N. D., McGrew, A., </w:t>
      </w:r>
      <w:proofErr w:type="spellStart"/>
      <w:r>
        <w:t>Poisot</w:t>
      </w:r>
      <w:proofErr w:type="spellEnd"/>
      <w:r>
        <w:t xml:space="preserve">, T., </w:t>
      </w:r>
      <w:proofErr w:type="spellStart"/>
      <w:r>
        <w:t>Romanuk</w:t>
      </w:r>
      <w:proofErr w:type="spellEnd"/>
      <w:r>
        <w:t xml:space="preserve">, T. N., Stouffer, D. B., Trotta, L. B., Valdovinos, F. S., Williams, R. J., Wood, S. A., &amp; Yeakel, J. D. (2019). Ecogeographical rules and the macroecology of food webs. </w:t>
      </w:r>
      <w:r>
        <w:rPr>
          <w:i/>
        </w:rPr>
        <w:t>Global Ecology and Biogeography</w:t>
      </w:r>
      <w:r>
        <w:t xml:space="preserve">, </w:t>
      </w:r>
      <w:r>
        <w:rPr>
          <w:i/>
        </w:rPr>
        <w:t>28</w:t>
      </w:r>
      <w:r>
        <w:t>(9), 1204–1218. https://doi.org/10.1111/geb.12925</w:t>
      </w:r>
    </w:p>
    <w:p w14:paraId="76BE1D5E" w14:textId="77777777" w:rsidR="00186BFE" w:rsidRDefault="00000000">
      <w:pPr>
        <w:pStyle w:val="Bibliography1"/>
      </w:pPr>
      <w:proofErr w:type="spellStart"/>
      <w:r>
        <w:t>Bartomeus</w:t>
      </w:r>
      <w:proofErr w:type="spellEnd"/>
      <w:r>
        <w:t xml:space="preserve">, I., Gravel, D., </w:t>
      </w:r>
      <w:proofErr w:type="spellStart"/>
      <w:r>
        <w:t>Tylianakis</w:t>
      </w:r>
      <w:proofErr w:type="spellEnd"/>
      <w:r>
        <w:t xml:space="preserve">, J. M., Aizen, M. A., Dickie, I. A., &amp; Bernard‐Verdier, M. (2016). A common framework for identifying linkage rules across different types of interactions. </w:t>
      </w:r>
      <w:r>
        <w:rPr>
          <w:i/>
        </w:rPr>
        <w:t>Functional Ecology</w:t>
      </w:r>
      <w:r>
        <w:t xml:space="preserve">, </w:t>
      </w:r>
      <w:r>
        <w:rPr>
          <w:i/>
        </w:rPr>
        <w:t>30</w:t>
      </w:r>
      <w:r>
        <w:t>(12), 1894–1903. https://doi.org/10.1111/1365-2435.12666</w:t>
      </w:r>
    </w:p>
    <w:p w14:paraId="767989EB" w14:textId="77777777" w:rsidR="00186BFE" w:rsidRPr="002D37AA" w:rsidRDefault="00000000">
      <w:pPr>
        <w:pStyle w:val="Bibliography1"/>
        <w:rPr>
          <w:lang w:val="fr-CA"/>
          <w:rPrChange w:id="768" w:author="Dominique Caron" w:date="2023-08-07T10:31:00Z">
            <w:rPr/>
          </w:rPrChange>
        </w:rPr>
      </w:pPr>
      <w:r>
        <w:t xml:space="preserve">Berteaux, D., Ropars, P., &amp; </w:t>
      </w:r>
      <w:proofErr w:type="spellStart"/>
      <w:r>
        <w:t>Casajus</w:t>
      </w:r>
      <w:proofErr w:type="spellEnd"/>
      <w:r>
        <w:t xml:space="preserve">, N. (2018). </w:t>
      </w:r>
      <w:r w:rsidRPr="002D37AA">
        <w:rPr>
          <w:lang w:val="fr-CA"/>
          <w:rPrChange w:id="769" w:author="Dominique Caron" w:date="2023-08-07T10:31:00Z">
            <w:rPr/>
          </w:rPrChange>
        </w:rPr>
        <w:t xml:space="preserve">Toundra Nunavik: Matrice des relations trophiques entre espèces du Labrador et du Québec nordique, v. 1.0 (1980-2010). </w:t>
      </w:r>
      <w:proofErr w:type="spellStart"/>
      <w:r w:rsidRPr="002D37AA">
        <w:rPr>
          <w:i/>
          <w:lang w:val="fr-CA"/>
          <w:rPrChange w:id="770" w:author="Dominique Caron" w:date="2023-08-07T10:31:00Z">
            <w:rPr>
              <w:i/>
            </w:rPr>
          </w:rPrChange>
        </w:rPr>
        <w:t>Nordicana</w:t>
      </w:r>
      <w:proofErr w:type="spellEnd"/>
      <w:r w:rsidRPr="002D37AA">
        <w:rPr>
          <w:i/>
          <w:lang w:val="fr-CA"/>
          <w:rPrChange w:id="771" w:author="Dominique Caron" w:date="2023-08-07T10:31:00Z">
            <w:rPr>
              <w:i/>
            </w:rPr>
          </w:rPrChange>
        </w:rPr>
        <w:t xml:space="preserve"> D36</w:t>
      </w:r>
      <w:r w:rsidRPr="002D37AA">
        <w:rPr>
          <w:lang w:val="fr-CA"/>
          <w:rPrChange w:id="772" w:author="Dominique Caron" w:date="2023-08-07T10:31:00Z">
            <w:rPr/>
          </w:rPrChange>
        </w:rPr>
        <w:t>. https://doi.org/10.5885/45555CE-DA1FF11FA4254703</w:t>
      </w:r>
    </w:p>
    <w:p w14:paraId="2FACF66E" w14:textId="77777777" w:rsidR="00186BFE" w:rsidRDefault="00000000">
      <w:pPr>
        <w:pStyle w:val="Bibliography1"/>
      </w:pPr>
      <w:r w:rsidRPr="002D37AA">
        <w:rPr>
          <w:lang w:val="fr-CA"/>
          <w:rPrChange w:id="773" w:author="Dominique Caron" w:date="2023-08-07T10:31:00Z">
            <w:rPr/>
          </w:rPrChange>
        </w:rPr>
        <w:t xml:space="preserve">Blanchet, F. G., Cazelles, K., &amp; Gravel, D. (2020). </w:t>
      </w:r>
      <w:r>
        <w:t xml:space="preserve">Co-occurrence is not evidence of ecological interactions. </w:t>
      </w:r>
      <w:r>
        <w:rPr>
          <w:i/>
        </w:rPr>
        <w:t>Ecology Letters</w:t>
      </w:r>
      <w:r>
        <w:t xml:space="preserve">, </w:t>
      </w:r>
      <w:r>
        <w:rPr>
          <w:i/>
        </w:rPr>
        <w:t>23</w:t>
      </w:r>
      <w:r>
        <w:t>(7), 1050–1063. https://doi.org/10.1111/ele.13525</w:t>
      </w:r>
    </w:p>
    <w:p w14:paraId="1976AFC2" w14:textId="77777777" w:rsidR="00186BFE" w:rsidRDefault="00000000">
      <w:pPr>
        <w:pStyle w:val="Bibliography1"/>
      </w:pPr>
      <w:r>
        <w:t xml:space="preserve">Borrelli, J. J. (2015). Selection against instability: Stable subgraphs are most frequent in empirical food webs. </w:t>
      </w:r>
      <w:r>
        <w:rPr>
          <w:i/>
        </w:rPr>
        <w:t>Oikos</w:t>
      </w:r>
      <w:r>
        <w:t xml:space="preserve">, </w:t>
      </w:r>
      <w:r>
        <w:rPr>
          <w:i/>
        </w:rPr>
        <w:t>124</w:t>
      </w:r>
      <w:r>
        <w:t>(12), 1583–1588. https://doi.org/10.1111/oik.02176</w:t>
      </w:r>
    </w:p>
    <w:p w14:paraId="79415820" w14:textId="77777777" w:rsidR="00186BFE" w:rsidRDefault="00000000">
      <w:pPr>
        <w:pStyle w:val="Bibliography1"/>
      </w:pPr>
      <w:r>
        <w:t xml:space="preserve">Brose, U., Jonsson, T., Berlow, E. L., Warren, P., </w:t>
      </w:r>
      <w:proofErr w:type="spellStart"/>
      <w:r>
        <w:t>Banasek</w:t>
      </w:r>
      <w:proofErr w:type="spellEnd"/>
      <w:r>
        <w:t xml:space="preserve">-Richter, C., </w:t>
      </w:r>
      <w:proofErr w:type="spellStart"/>
      <w:r>
        <w:t>Bersier</w:t>
      </w:r>
      <w:proofErr w:type="spellEnd"/>
      <w:r>
        <w:t xml:space="preserve">, L.-F., Blanchard, J. L., Brey, T., Carpenter, S. R., </w:t>
      </w:r>
      <w:proofErr w:type="spellStart"/>
      <w:r>
        <w:t>Blandenier</w:t>
      </w:r>
      <w:proofErr w:type="spellEnd"/>
      <w:r>
        <w:t xml:space="preserve">, M.-F. C., Cushing, L., Dawah, H. A., Dell, T., Edwards, F., Harper-Smith, S., Jacob, U., Ledger, M. E., Martinez, N. D., Memmott, J., … Cohen, J. E. (2006). Consumer–Resource Body-Size Relationships in Natural Food Webs. </w:t>
      </w:r>
      <w:r>
        <w:rPr>
          <w:i/>
        </w:rPr>
        <w:t>Ecology</w:t>
      </w:r>
      <w:r>
        <w:t xml:space="preserve">, </w:t>
      </w:r>
      <w:r>
        <w:rPr>
          <w:i/>
        </w:rPr>
        <w:t>87</w:t>
      </w:r>
      <w:r>
        <w:t>(10), 2411–2417. https://doi.org/10.1890/0012-9658(2006)87[</w:t>
      </w:r>
      <w:proofErr w:type="gramStart"/>
      <w:r>
        <w:t>2411:CBRINF</w:t>
      </w:r>
      <w:proofErr w:type="gramEnd"/>
      <w:r>
        <w:t>]2.0.CO;2</w:t>
      </w:r>
    </w:p>
    <w:p w14:paraId="5ADEBBBC" w14:textId="77777777" w:rsidR="00186BFE" w:rsidRDefault="00000000">
      <w:pPr>
        <w:pStyle w:val="Bibliography1"/>
      </w:pPr>
      <w:proofErr w:type="spellStart"/>
      <w:r>
        <w:lastRenderedPageBreak/>
        <w:t>Bürkner</w:t>
      </w:r>
      <w:proofErr w:type="spellEnd"/>
      <w:r>
        <w:t xml:space="preserve">, P.-C. (2017). </w:t>
      </w:r>
      <w:r>
        <w:rPr>
          <w:b/>
        </w:rPr>
        <w:t>brms</w:t>
      </w:r>
      <w:r>
        <w:t xml:space="preserve">: An </w:t>
      </w:r>
      <w:r>
        <w:rPr>
          <w:i/>
        </w:rPr>
        <w:t>R</w:t>
      </w:r>
      <w:r>
        <w:t xml:space="preserve"> Package for Bayesian Multilevel Models Using </w:t>
      </w:r>
      <w:r>
        <w:rPr>
          <w:i/>
        </w:rPr>
        <w:t>Stan</w:t>
      </w:r>
      <w:r>
        <w:t xml:space="preserve">. </w:t>
      </w:r>
      <w:r>
        <w:rPr>
          <w:i/>
        </w:rPr>
        <w:t>Journal of Statistical Software</w:t>
      </w:r>
      <w:r>
        <w:t xml:space="preserve">, </w:t>
      </w:r>
      <w:r>
        <w:rPr>
          <w:i/>
        </w:rPr>
        <w:t>80</w:t>
      </w:r>
      <w:r>
        <w:t>(1). https://doi.org/10.18637/jss.v080.i01</w:t>
      </w:r>
    </w:p>
    <w:p w14:paraId="2DD4FBBB" w14:textId="77777777" w:rsidR="00186BFE" w:rsidRDefault="00000000">
      <w:pPr>
        <w:pStyle w:val="Bibliography1"/>
      </w:pPr>
      <w:r>
        <w:t xml:space="preserve">Canard, E., Mouquet, N., </w:t>
      </w:r>
      <w:proofErr w:type="spellStart"/>
      <w:r>
        <w:t>Marescot</w:t>
      </w:r>
      <w:proofErr w:type="spellEnd"/>
      <w:r>
        <w:t xml:space="preserve">, L., Gaston, K. J., Gravel, D., &amp; </w:t>
      </w:r>
      <w:proofErr w:type="spellStart"/>
      <w:r>
        <w:t>Mouillot</w:t>
      </w:r>
      <w:proofErr w:type="spellEnd"/>
      <w:r>
        <w:t xml:space="preserve">, D. (2012). Emergence of Structural Patterns in Neutral Trophic Networks. </w:t>
      </w:r>
      <w:r>
        <w:rPr>
          <w:i/>
        </w:rPr>
        <w:t>PLOS ONE</w:t>
      </w:r>
      <w:r>
        <w:t xml:space="preserve">, </w:t>
      </w:r>
      <w:r>
        <w:rPr>
          <w:i/>
        </w:rPr>
        <w:t>7</w:t>
      </w:r>
      <w:r>
        <w:t>(8), e38295. https://doi.org/10.1371/journal.pone.0038295</w:t>
      </w:r>
    </w:p>
    <w:p w14:paraId="5ECA0601" w14:textId="77777777" w:rsidR="00186BFE" w:rsidRDefault="00000000">
      <w:pPr>
        <w:pStyle w:val="Bibliography1"/>
      </w:pPr>
      <w:r>
        <w:t xml:space="preserve">Caron, D., Maiorano, L., </w:t>
      </w:r>
      <w:proofErr w:type="spellStart"/>
      <w:r>
        <w:t>Thuiller</w:t>
      </w:r>
      <w:proofErr w:type="spellEnd"/>
      <w:r>
        <w:t xml:space="preserve">, W., &amp; Pollock, L. J. (2022). Addressing the </w:t>
      </w:r>
      <w:proofErr w:type="spellStart"/>
      <w:r>
        <w:t>Eltonian</w:t>
      </w:r>
      <w:proofErr w:type="spellEnd"/>
      <w:r>
        <w:t xml:space="preserve"> shortfall with trait‐based interaction models. </w:t>
      </w:r>
      <w:r>
        <w:rPr>
          <w:i/>
        </w:rPr>
        <w:t>Ecology Letters</w:t>
      </w:r>
      <w:r>
        <w:t>, ele.13966. https://doi.org/10.1111/ele.13966</w:t>
      </w:r>
    </w:p>
    <w:p w14:paraId="075542BD" w14:textId="77777777" w:rsidR="00186BFE" w:rsidRDefault="00000000">
      <w:pPr>
        <w:pStyle w:val="Bibliography1"/>
      </w:pPr>
      <w:r>
        <w:t xml:space="preserve">Carpenter, B., Gelman, A., Hoffman, M. D., Lee, D., Goodrich, B., Betancourt, M., Brubaker, M., Guo, J., Li, P., &amp; Riddell, A. (2017). </w:t>
      </w:r>
      <w:r>
        <w:rPr>
          <w:i/>
        </w:rPr>
        <w:t>Stan</w:t>
      </w:r>
      <w:r>
        <w:t xml:space="preserve">: A Probabilistic Programming Language. </w:t>
      </w:r>
      <w:r>
        <w:rPr>
          <w:i/>
        </w:rPr>
        <w:t>Journal of Statistical Software</w:t>
      </w:r>
      <w:r>
        <w:t xml:space="preserve">, </w:t>
      </w:r>
      <w:r>
        <w:rPr>
          <w:i/>
        </w:rPr>
        <w:t>76</w:t>
      </w:r>
      <w:r>
        <w:t>(1). https://doi.org/10.18637/jss.v076.i01</w:t>
      </w:r>
    </w:p>
    <w:p w14:paraId="6CEDEF20" w14:textId="77777777" w:rsidR="00186BFE" w:rsidRDefault="00000000">
      <w:pPr>
        <w:pStyle w:val="Bibliography1"/>
      </w:pPr>
      <w:r>
        <w:t xml:space="preserve">Chamberlain, S., Barve, V., </w:t>
      </w:r>
      <w:proofErr w:type="spellStart"/>
      <w:r>
        <w:t>Mcglinn</w:t>
      </w:r>
      <w:proofErr w:type="spellEnd"/>
      <w:r>
        <w:t xml:space="preserve">, D., </w:t>
      </w:r>
      <w:proofErr w:type="spellStart"/>
      <w:r>
        <w:t>Oldoni</w:t>
      </w:r>
      <w:proofErr w:type="spellEnd"/>
      <w:r>
        <w:t xml:space="preserve">, D., Desmet, P., Geffert, L., &amp; Ram, K. (2022). </w:t>
      </w:r>
      <w:proofErr w:type="spellStart"/>
      <w:r>
        <w:rPr>
          <w:i/>
        </w:rPr>
        <w:t>rgbif</w:t>
      </w:r>
      <w:proofErr w:type="spellEnd"/>
      <w:r>
        <w:rPr>
          <w:i/>
        </w:rPr>
        <w:t>: Interface to the global biodiversity information facility API</w:t>
      </w:r>
      <w:r>
        <w:t xml:space="preserve"> [Manual]. https://CRAN.R-project.org/package=rgbif</w:t>
      </w:r>
    </w:p>
    <w:p w14:paraId="7EFB8DBD" w14:textId="77777777" w:rsidR="00186BFE" w:rsidRDefault="00000000">
      <w:pPr>
        <w:pStyle w:val="Bibliography1"/>
      </w:pPr>
      <w:proofErr w:type="spellStart"/>
      <w:r>
        <w:t>Cirtwill</w:t>
      </w:r>
      <w:proofErr w:type="spellEnd"/>
      <w:r>
        <w:t xml:space="preserve">, A. R., Dalla Riva, G. V., </w:t>
      </w:r>
      <w:proofErr w:type="spellStart"/>
      <w:r>
        <w:t>Gaiarsa</w:t>
      </w:r>
      <w:proofErr w:type="spellEnd"/>
      <w:r>
        <w:t xml:space="preserve">, M. P., Bimler, M. D., Cagua, E. F., </w:t>
      </w:r>
      <w:proofErr w:type="spellStart"/>
      <w:r>
        <w:t>Coux</w:t>
      </w:r>
      <w:proofErr w:type="spellEnd"/>
      <w:r>
        <w:t xml:space="preserve">, C., &amp; </w:t>
      </w:r>
      <w:proofErr w:type="spellStart"/>
      <w:r>
        <w:t>Dehling</w:t>
      </w:r>
      <w:proofErr w:type="spellEnd"/>
      <w:r>
        <w:t xml:space="preserve">, D. M. (2018). A review of species role concepts in food webs. </w:t>
      </w:r>
      <w:r>
        <w:rPr>
          <w:i/>
        </w:rPr>
        <w:t>Food Webs</w:t>
      </w:r>
      <w:r>
        <w:t xml:space="preserve">, </w:t>
      </w:r>
      <w:r>
        <w:rPr>
          <w:i/>
        </w:rPr>
        <w:t>16</w:t>
      </w:r>
      <w:r>
        <w:t>, e00093. https://doi.org/10.1016/j.fooweb.2018.e00093</w:t>
      </w:r>
    </w:p>
    <w:p w14:paraId="13799A40" w14:textId="77777777" w:rsidR="00186BFE" w:rsidRDefault="00000000">
      <w:pPr>
        <w:pStyle w:val="Bibliography1"/>
      </w:pPr>
      <w:r>
        <w:t xml:space="preserve">Davis, J., &amp; </w:t>
      </w:r>
      <w:proofErr w:type="spellStart"/>
      <w:r>
        <w:t>Goadrich</w:t>
      </w:r>
      <w:proofErr w:type="spellEnd"/>
      <w:r>
        <w:t xml:space="preserve">, M. (2006). The relationship between Precision-Recall and ROC curves. </w:t>
      </w:r>
      <w:r>
        <w:rPr>
          <w:i/>
        </w:rPr>
        <w:t xml:space="preserve">Proceedings of the 23rd International Conference on Machine </w:t>
      </w:r>
      <w:proofErr w:type="gramStart"/>
      <w:r>
        <w:rPr>
          <w:i/>
        </w:rPr>
        <w:t>Learning  -</w:t>
      </w:r>
      <w:proofErr w:type="gramEnd"/>
      <w:r>
        <w:rPr>
          <w:i/>
        </w:rPr>
        <w:t xml:space="preserve"> ICML ’06</w:t>
      </w:r>
      <w:r>
        <w:t>, 233–240. https://doi.org/10.1145/1143844.1143874</w:t>
      </w:r>
    </w:p>
    <w:p w14:paraId="3B1F5634" w14:textId="77777777" w:rsidR="00186BFE"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3C3AD146" w14:textId="77777777" w:rsidR="00186BFE" w:rsidRDefault="00000000">
      <w:pPr>
        <w:pStyle w:val="Bibliography1"/>
      </w:pPr>
      <w:r>
        <w:lastRenderedPageBreak/>
        <w:t xml:space="preserve">Duffy, J. E., Cardinale, B. J., France, K. E., McIntyre, P. B., </w:t>
      </w:r>
      <w:proofErr w:type="spellStart"/>
      <w:r>
        <w:t>Thébault</w:t>
      </w:r>
      <w:proofErr w:type="spellEnd"/>
      <w:r>
        <w:t xml:space="preserve">, E., &amp; </w:t>
      </w:r>
      <w:proofErr w:type="spellStart"/>
      <w:r>
        <w:t>Loreau</w:t>
      </w:r>
      <w:proofErr w:type="spellEnd"/>
      <w:r>
        <w:t xml:space="preserve">, M. (2007). The functional role of biodiversity in ecosystems: Incorporating trophic complexity. </w:t>
      </w:r>
      <w:r>
        <w:rPr>
          <w:i/>
        </w:rPr>
        <w:t>Ecology Letters</w:t>
      </w:r>
      <w:r>
        <w:t xml:space="preserve">, </w:t>
      </w:r>
      <w:r>
        <w:rPr>
          <w:i/>
        </w:rPr>
        <w:t>10</w:t>
      </w:r>
      <w:r>
        <w:t>(6), 522–538. https://doi.org/10.1111/j.1461-0248.2007.01037.x</w:t>
      </w:r>
    </w:p>
    <w:p w14:paraId="377B2FBD" w14:textId="77777777" w:rsidR="00186BFE" w:rsidRDefault="00000000">
      <w:pPr>
        <w:pStyle w:val="Bibliography1"/>
      </w:pPr>
      <w:r>
        <w:t xml:space="preserve">Estes, J. A., </w:t>
      </w:r>
      <w:proofErr w:type="spellStart"/>
      <w:r>
        <w:t>Terborgh</w:t>
      </w:r>
      <w:proofErr w:type="spellEnd"/>
      <w:r>
        <w:t xml:space="preserve">, J., Brashares, J. S., Power, M. E., Berger, J., Bond, W. J., Carpenter, S. R., Essington, T. E., Holt, R. D., Jackson, J. B. C., Marquis, R. J., Oksanen, L., Oksanen, T., Paine, R. T., </w:t>
      </w:r>
      <w:proofErr w:type="spellStart"/>
      <w:r>
        <w:t>Pikitch</w:t>
      </w:r>
      <w:proofErr w:type="spellEnd"/>
      <w:r>
        <w:t xml:space="preserve">, E. K., Ripple, W. J., Sandin, S. A., Scheffer, M., Schoener, T. W., … Wardle, D. A. (2011). Trophic Downgrading of Planet Earth. </w:t>
      </w:r>
      <w:r>
        <w:rPr>
          <w:i/>
        </w:rPr>
        <w:t>Science</w:t>
      </w:r>
      <w:r>
        <w:t xml:space="preserve">, </w:t>
      </w:r>
      <w:r>
        <w:rPr>
          <w:i/>
        </w:rPr>
        <w:t>333</w:t>
      </w:r>
      <w:r>
        <w:t>(6040), 301–306. https://doi.org/10.1126/science.1205106</w:t>
      </w:r>
    </w:p>
    <w:p w14:paraId="0BE3402D" w14:textId="77777777" w:rsidR="00186BFE" w:rsidRDefault="00000000">
      <w:pPr>
        <w:pStyle w:val="Bibliography1"/>
      </w:pPr>
      <w:proofErr w:type="spellStart"/>
      <w:r>
        <w:t>Etard</w:t>
      </w:r>
      <w:proofErr w:type="spellEnd"/>
      <w:r>
        <w:t xml:space="preserve">, A., Morrill, S., &amp; Newbold, T. (2020). Global gaps in trait data for terrestrial vertebrates. </w:t>
      </w:r>
      <w:r>
        <w:rPr>
          <w:i/>
        </w:rPr>
        <w:t>Global Ecology and Biogeography</w:t>
      </w:r>
      <w:r>
        <w:t xml:space="preserve">, </w:t>
      </w:r>
      <w:r>
        <w:rPr>
          <w:i/>
        </w:rPr>
        <w:t>29</w:t>
      </w:r>
      <w:r>
        <w:t>(12), 2143–2158. https://doi.org/10.1111/geb.13184</w:t>
      </w:r>
    </w:p>
    <w:p w14:paraId="2821C202" w14:textId="77777777" w:rsidR="00186BFE"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321CA164" w14:textId="77777777" w:rsidR="00186BFE" w:rsidRDefault="00000000">
      <w:pPr>
        <w:pStyle w:val="Bibliography1"/>
      </w:pPr>
      <w:r>
        <w:t xml:space="preserve">Fricke, E. C., Hsieh, C., Middleton, O., Gorczynski, D., Cappello, C. D., </w:t>
      </w:r>
      <w:proofErr w:type="spellStart"/>
      <w:r>
        <w:t>Sanisidro</w:t>
      </w:r>
      <w:proofErr w:type="spellEnd"/>
      <w:r>
        <w:t xml:space="preserve">, O., Rowan, J., Svenning, J.-C., &amp; Beaudrot, L. (2022). Collapse of terrestrial mammal food webs since the Late Pleistocene. </w:t>
      </w:r>
      <w:r>
        <w:rPr>
          <w:i/>
        </w:rPr>
        <w:t>Science</w:t>
      </w:r>
      <w:r>
        <w:t xml:space="preserve">, </w:t>
      </w:r>
      <w:r>
        <w:rPr>
          <w:i/>
        </w:rPr>
        <w:t>377</w:t>
      </w:r>
      <w:r>
        <w:t>(6609), 1008–1011. https://doi.org/10.1126/science.abn4012</w:t>
      </w:r>
    </w:p>
    <w:p w14:paraId="0F684AEE" w14:textId="77777777" w:rsidR="00186BFE" w:rsidRDefault="00000000">
      <w:pPr>
        <w:pStyle w:val="Bibliography1"/>
      </w:pPr>
      <w:r>
        <w:t xml:space="preserve">Friedman, J. H. (2001). Greedy Function Approximation: A Gradient Boosting Machine. </w:t>
      </w:r>
      <w:r>
        <w:rPr>
          <w:i/>
        </w:rPr>
        <w:t>The Annals of Statistics</w:t>
      </w:r>
      <w:r>
        <w:t xml:space="preserve">, </w:t>
      </w:r>
      <w:r>
        <w:rPr>
          <w:i/>
        </w:rPr>
        <w:t>29</w:t>
      </w:r>
      <w:r>
        <w:t>(5), 1189–1232. JSTOR.</w:t>
      </w:r>
    </w:p>
    <w:p w14:paraId="2F0F3885" w14:textId="77777777" w:rsidR="00186BFE" w:rsidRDefault="00000000">
      <w:pPr>
        <w:pStyle w:val="Bibliography1"/>
      </w:pPr>
      <w:r>
        <w:t xml:space="preserve">Galiana, N., </w:t>
      </w:r>
      <w:proofErr w:type="spellStart"/>
      <w:r>
        <w:t>Lurgi</w:t>
      </w:r>
      <w:proofErr w:type="spellEnd"/>
      <w:r>
        <w:t xml:space="preserve">, M., </w:t>
      </w:r>
      <w:proofErr w:type="spellStart"/>
      <w:r>
        <w:t>Claramunt</w:t>
      </w:r>
      <w:proofErr w:type="spellEnd"/>
      <w:r>
        <w:t xml:space="preserve">-López, B., Fortin, M.-J., Leroux, S., </w:t>
      </w:r>
      <w:proofErr w:type="spellStart"/>
      <w:r>
        <w:t>Cazelles</w:t>
      </w:r>
      <w:proofErr w:type="spellEnd"/>
      <w:r>
        <w:t xml:space="preserve">, K., Gravel, D., &amp; Montoya, J. M. (2018). The spatial scaling of species interaction networks. </w:t>
      </w:r>
      <w:r>
        <w:rPr>
          <w:i/>
        </w:rPr>
        <w:t>Nature Ecology &amp; Evolution</w:t>
      </w:r>
      <w:r>
        <w:t xml:space="preserve">, </w:t>
      </w:r>
      <w:r>
        <w:rPr>
          <w:i/>
        </w:rPr>
        <w:t>2</w:t>
      </w:r>
      <w:r>
        <w:t>(5), Article 5. https://doi.org/10.1038/s41559-018-0517-3</w:t>
      </w:r>
    </w:p>
    <w:p w14:paraId="75F818A9" w14:textId="77777777" w:rsidR="00186BFE" w:rsidRDefault="00000000">
      <w:pPr>
        <w:pStyle w:val="Bibliography1"/>
      </w:pPr>
      <w:r>
        <w:lastRenderedPageBreak/>
        <w:t xml:space="preserve">Gelman, A. (2008). Scaling regression inputs by dividing by two standard deviations. </w:t>
      </w:r>
      <w:r>
        <w:rPr>
          <w:i/>
        </w:rPr>
        <w:t>Statistics in Medicine</w:t>
      </w:r>
      <w:r>
        <w:t xml:space="preserve">, </w:t>
      </w:r>
      <w:r>
        <w:rPr>
          <w:i/>
        </w:rPr>
        <w:t>27</w:t>
      </w:r>
      <w:r>
        <w:t>(15), 2865–2873. https://doi.org/10.1002/sim.3107</w:t>
      </w:r>
    </w:p>
    <w:p w14:paraId="49D6FD23" w14:textId="77777777" w:rsidR="00186BFE" w:rsidRDefault="00000000">
      <w:pPr>
        <w:pStyle w:val="Bibliography1"/>
      </w:pPr>
      <w:r>
        <w:t xml:space="preserve">Gómez, J. M., Verdú, M., &amp; </w:t>
      </w:r>
      <w:proofErr w:type="spellStart"/>
      <w:r>
        <w:t>Perfectti</w:t>
      </w:r>
      <w:proofErr w:type="spellEnd"/>
      <w:r>
        <w:t xml:space="preserve">, F. (2010). Ecological interactions are evolutionarily conserved across the entire tree of life. </w:t>
      </w:r>
      <w:r>
        <w:rPr>
          <w:i/>
        </w:rPr>
        <w:t>Nature</w:t>
      </w:r>
      <w:r>
        <w:t xml:space="preserve">, </w:t>
      </w:r>
      <w:r>
        <w:rPr>
          <w:i/>
        </w:rPr>
        <w:t>465</w:t>
      </w:r>
      <w:r>
        <w:t>(7300), Article 7300. https://doi.org/10.1038/nature09113</w:t>
      </w:r>
    </w:p>
    <w:p w14:paraId="57B9F75D" w14:textId="77777777" w:rsidR="00186BFE" w:rsidRDefault="00000000">
      <w:pPr>
        <w:pStyle w:val="Bibliography1"/>
      </w:pPr>
      <w:r>
        <w:t xml:space="preserve">Gower, J. C. (1971). A General Coefficient of Similarity and Some of Its Properties. </w:t>
      </w:r>
      <w:r>
        <w:rPr>
          <w:i/>
        </w:rPr>
        <w:t>Biometrics</w:t>
      </w:r>
      <w:r>
        <w:t xml:space="preserve">, </w:t>
      </w:r>
      <w:r>
        <w:rPr>
          <w:i/>
        </w:rPr>
        <w:t>27</w:t>
      </w:r>
      <w:r>
        <w:t>(4), 857–871. https://doi.org/10.2307/2528823</w:t>
      </w:r>
    </w:p>
    <w:p w14:paraId="145387D9" w14:textId="77777777" w:rsidR="00186BFE" w:rsidRDefault="00000000">
      <w:pPr>
        <w:pStyle w:val="Bibliography1"/>
      </w:pPr>
      <w:r>
        <w:t xml:space="preserve">Gravel, D., </w:t>
      </w:r>
      <w:proofErr w:type="spellStart"/>
      <w:r>
        <w:t>Albouy</w:t>
      </w:r>
      <w:proofErr w:type="spellEnd"/>
      <w:r>
        <w:t xml:space="preserve">, C., &amp; </w:t>
      </w:r>
      <w:proofErr w:type="spellStart"/>
      <w:r>
        <w:t>Thuiller</w:t>
      </w:r>
      <w:proofErr w:type="spellEnd"/>
      <w:r>
        <w:t xml:space="preserve">, W. (2016). The meaning of functional trait composition of food webs for ecosystem functioning. </w:t>
      </w:r>
      <w:r>
        <w:rPr>
          <w:i/>
        </w:rPr>
        <w:t>Philosophical Transactions of the Royal Society B: Biological Sciences</w:t>
      </w:r>
      <w:r>
        <w:t xml:space="preserve">, </w:t>
      </w:r>
      <w:r>
        <w:rPr>
          <w:i/>
        </w:rPr>
        <w:t>371</w:t>
      </w:r>
      <w:r>
        <w:t>(1694), 20150268. https://doi.org/10.1098/rstb.2015.0268</w:t>
      </w:r>
    </w:p>
    <w:p w14:paraId="638F5A3C" w14:textId="77777777" w:rsidR="00186BFE" w:rsidRDefault="00000000">
      <w:pPr>
        <w:pStyle w:val="Bibliography1"/>
      </w:pPr>
      <w:r>
        <w:t xml:space="preserve">Gravel, D., </w:t>
      </w:r>
      <w:proofErr w:type="spellStart"/>
      <w:r>
        <w:t>Baiser</w:t>
      </w:r>
      <w:proofErr w:type="spellEnd"/>
      <w:r>
        <w:t xml:space="preserve">, B., Dunne, J. A., </w:t>
      </w:r>
      <w:proofErr w:type="spellStart"/>
      <w:r>
        <w:t>Kopelke</w:t>
      </w:r>
      <w:proofErr w:type="spellEnd"/>
      <w:r>
        <w:t xml:space="preserve">, J.-P., Martinez, N. D., Nyman, T., </w:t>
      </w:r>
      <w:proofErr w:type="spellStart"/>
      <w:r>
        <w:t>Poisot</w:t>
      </w:r>
      <w:proofErr w:type="spellEnd"/>
      <w:r>
        <w:t xml:space="preserve">, T., Stouffer, D. B., </w:t>
      </w:r>
      <w:proofErr w:type="spellStart"/>
      <w:r>
        <w:t>Tylianakis</w:t>
      </w:r>
      <w:proofErr w:type="spellEnd"/>
      <w:r>
        <w:t xml:space="preserve">, J. M., Wood, S. A., &amp; Roslin, T. (2019). Bringing Elton and Grinnell together: A quantitative framework to represent the biogeography of ecological interaction networks. </w:t>
      </w:r>
      <w:proofErr w:type="spellStart"/>
      <w:r>
        <w:rPr>
          <w:i/>
        </w:rPr>
        <w:t>Ecography</w:t>
      </w:r>
      <w:proofErr w:type="spellEnd"/>
      <w:r>
        <w:t xml:space="preserve">, </w:t>
      </w:r>
      <w:r>
        <w:rPr>
          <w:i/>
        </w:rPr>
        <w:t>42</w:t>
      </w:r>
      <w:r>
        <w:t>(3), 401–415. https://doi.org/10.1111/ecog.04006</w:t>
      </w:r>
    </w:p>
    <w:p w14:paraId="0D8597CD" w14:textId="77777777" w:rsidR="00186BFE" w:rsidRDefault="00000000">
      <w:pPr>
        <w:pStyle w:val="Bibliography1"/>
      </w:pPr>
      <w:proofErr w:type="spellStart"/>
      <w:r>
        <w:t>Guimerà</w:t>
      </w:r>
      <w:proofErr w:type="spellEnd"/>
      <w:r>
        <w:t xml:space="preserve">,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591D4B71" w14:textId="77777777" w:rsidR="00186BFE" w:rsidRDefault="00000000">
      <w:pPr>
        <w:pStyle w:val="Bibliography1"/>
      </w:pPr>
      <w:r>
        <w:t xml:space="preserve">Hanley, J. A., &amp; McNeil, B. J. (1982). The meaning and use of the area under a receiver operating characteristic (ROC) curve. </w:t>
      </w:r>
      <w:r>
        <w:rPr>
          <w:i/>
        </w:rPr>
        <w:t>Radiology</w:t>
      </w:r>
      <w:r>
        <w:t xml:space="preserve">, </w:t>
      </w:r>
      <w:r>
        <w:rPr>
          <w:i/>
        </w:rPr>
        <w:t>143</w:t>
      </w:r>
      <w:r>
        <w:t>(1), 29–36. https://doi.org/10.1148/radiology.143.1.7063747</w:t>
      </w:r>
    </w:p>
    <w:p w14:paraId="53E42230" w14:textId="77777777" w:rsidR="00186BFE" w:rsidRDefault="00000000">
      <w:pPr>
        <w:pStyle w:val="Bibliography1"/>
      </w:pPr>
      <w:r>
        <w:t xml:space="preserve">Harvey, E., </w:t>
      </w:r>
      <w:proofErr w:type="spellStart"/>
      <w:r>
        <w:t>Gounand</w:t>
      </w:r>
      <w:proofErr w:type="spellEnd"/>
      <w:r>
        <w:t xml:space="preserve">, I., Ward, C. L., &amp; Altermatt, F. (2017). Bridging ecology and conservation: From ecological networks to ecosystem function. </w:t>
      </w:r>
      <w:r>
        <w:rPr>
          <w:i/>
        </w:rPr>
        <w:t>Journal of Applied Ecology</w:t>
      </w:r>
      <w:r>
        <w:t xml:space="preserve">, </w:t>
      </w:r>
      <w:r>
        <w:rPr>
          <w:i/>
        </w:rPr>
        <w:t>54</w:t>
      </w:r>
      <w:r>
        <w:t>(2), 371–379. https://doi.org/10.1111/1365-2664.12769</w:t>
      </w:r>
    </w:p>
    <w:p w14:paraId="72007A1B" w14:textId="77777777" w:rsidR="00186BFE" w:rsidRDefault="00000000">
      <w:pPr>
        <w:pStyle w:val="Bibliography1"/>
      </w:pPr>
      <w:proofErr w:type="spellStart"/>
      <w:r>
        <w:t>Hijmans</w:t>
      </w:r>
      <w:proofErr w:type="spellEnd"/>
      <w:r>
        <w:t xml:space="preserve">, R. J. (2021). </w:t>
      </w:r>
      <w:r>
        <w:rPr>
          <w:i/>
        </w:rPr>
        <w:t>raster: Geographic data analysis and modeling</w:t>
      </w:r>
      <w:r>
        <w:t xml:space="preserve"> [Manual]. https://CRAN.R-project.org/package=raster</w:t>
      </w:r>
    </w:p>
    <w:p w14:paraId="17594284" w14:textId="77777777" w:rsidR="00186BFE" w:rsidRDefault="00000000">
      <w:pPr>
        <w:pStyle w:val="Bibliography1"/>
      </w:pPr>
      <w:proofErr w:type="spellStart"/>
      <w:r>
        <w:lastRenderedPageBreak/>
        <w:t>Jetz</w:t>
      </w:r>
      <w:proofErr w:type="spellEnd"/>
      <w:r>
        <w:t xml:space="preserve">, W., &amp; Pyron, R. A. (2018). The interplay of past diversification and evolutionary isolation with present imperilment across the amphibian tree of life. </w:t>
      </w:r>
      <w:r>
        <w:rPr>
          <w:i/>
        </w:rPr>
        <w:t>Nature Ecology &amp; Evolution</w:t>
      </w:r>
      <w:r>
        <w:t xml:space="preserve">, </w:t>
      </w:r>
      <w:r>
        <w:rPr>
          <w:i/>
        </w:rPr>
        <w:t>2</w:t>
      </w:r>
      <w:r>
        <w:t>(5), Article 5. https://doi.org/10.1038/s41559-018-0515-5</w:t>
      </w:r>
    </w:p>
    <w:p w14:paraId="56597A39" w14:textId="77777777" w:rsidR="00186BFE" w:rsidRDefault="00000000">
      <w:pPr>
        <w:pStyle w:val="Bibliography1"/>
      </w:pPr>
      <w:proofErr w:type="spellStart"/>
      <w:r>
        <w:t>Jetz</w:t>
      </w:r>
      <w:proofErr w:type="spellEnd"/>
      <w:r>
        <w:t xml:space="preserve">, W., Thomas, G. H., Joy, J. B., Hartmann, K., &amp; Mooers, A. O. (2012). The global diversity of birds in space and time. </w:t>
      </w:r>
      <w:r>
        <w:rPr>
          <w:i/>
        </w:rPr>
        <w:t>Nature</w:t>
      </w:r>
      <w:r>
        <w:t xml:space="preserve">, </w:t>
      </w:r>
      <w:r>
        <w:rPr>
          <w:i/>
        </w:rPr>
        <w:t>491</w:t>
      </w:r>
      <w:r>
        <w:t>(7424), Article 7424. https://doi.org/10.1038/nature11631</w:t>
      </w:r>
    </w:p>
    <w:p w14:paraId="41B2C65B" w14:textId="77777777" w:rsidR="00186BFE" w:rsidRDefault="00000000">
      <w:pPr>
        <w:pStyle w:val="Bibliography1"/>
      </w:pPr>
      <w:r>
        <w:t xml:space="preserve">Jordano, P. (2016). Sampling networks of ecological interactions. </w:t>
      </w:r>
      <w:r>
        <w:rPr>
          <w:i/>
        </w:rPr>
        <w:t>Functional Ecology</w:t>
      </w:r>
      <w:r>
        <w:t xml:space="preserve">, </w:t>
      </w:r>
      <w:r>
        <w:rPr>
          <w:i/>
        </w:rPr>
        <w:t>30</w:t>
      </w:r>
      <w:r>
        <w:t>(12), 1883–1893. https://doi.org/10.1111/1365-2435.12763</w:t>
      </w:r>
    </w:p>
    <w:p w14:paraId="02706F3F" w14:textId="77777777" w:rsidR="00186BFE" w:rsidRDefault="00000000">
      <w:pPr>
        <w:pStyle w:val="Bibliography1"/>
      </w:pPr>
      <w:r>
        <w:t xml:space="preserve">Laigle, I., Aubin, I., Digel, C., Brose, U., </w:t>
      </w:r>
      <w:proofErr w:type="spellStart"/>
      <w:r>
        <w:t>Boulangeat</w:t>
      </w:r>
      <w:proofErr w:type="spellEnd"/>
      <w:r>
        <w:t xml:space="preserve">, I., &amp; Gravel, D. (2018). Species traits as drivers of food web structure. </w:t>
      </w:r>
      <w:r>
        <w:rPr>
          <w:i/>
        </w:rPr>
        <w:t>Oikos</w:t>
      </w:r>
      <w:r>
        <w:t xml:space="preserve">, </w:t>
      </w:r>
      <w:r>
        <w:rPr>
          <w:i/>
        </w:rPr>
        <w:t>127</w:t>
      </w:r>
      <w:r>
        <w:t>(2), 316–326. https://doi.org/10.1111/oik.04712</w:t>
      </w:r>
    </w:p>
    <w:p w14:paraId="2E6883BA" w14:textId="77777777" w:rsidR="00186BFE" w:rsidRDefault="00000000">
      <w:pPr>
        <w:pStyle w:val="Bibliography1"/>
      </w:pPr>
      <w:r>
        <w:t xml:space="preserve">Letten, A. D., &amp; Cornwell, W. K. (2015). Trees, branches and (square) roots: Why evolutionary relatedness is not linearly related to functional distance. </w:t>
      </w:r>
      <w:r>
        <w:rPr>
          <w:i/>
        </w:rPr>
        <w:t>Methods in Ecology and Evolution</w:t>
      </w:r>
      <w:r>
        <w:t xml:space="preserve">, </w:t>
      </w:r>
      <w:r>
        <w:rPr>
          <w:i/>
        </w:rPr>
        <w:t>6</w:t>
      </w:r>
      <w:r>
        <w:t>(4), 439–444. https://doi.org/10.1111/2041-210X.12237</w:t>
      </w:r>
    </w:p>
    <w:p w14:paraId="7A92471E" w14:textId="77777777" w:rsidR="00186BFE" w:rsidRDefault="00000000">
      <w:pPr>
        <w:pStyle w:val="Bibliography1"/>
      </w:pPr>
      <w:r>
        <w:t xml:space="preserve">Leung, B., Hudgins, E. J., Potapova, A., &amp; Ruiz-Jaen, M. C. (2019). A new baseline for countrywide α-diversity and species distributions: Illustration using &gt;6,000 plant species in Panama. </w:t>
      </w:r>
      <w:r>
        <w:rPr>
          <w:i/>
        </w:rPr>
        <w:t>Ecological Applications</w:t>
      </w:r>
      <w:r>
        <w:t xml:space="preserve">, </w:t>
      </w:r>
      <w:r>
        <w:rPr>
          <w:i/>
        </w:rPr>
        <w:t>29</w:t>
      </w:r>
      <w:r>
        <w:t>(3), e01866. https://doi.org/10.1002/eap.1866</w:t>
      </w:r>
    </w:p>
    <w:p w14:paraId="58BF44DB" w14:textId="77777777" w:rsidR="00186BFE" w:rsidRDefault="00000000">
      <w:pPr>
        <w:pStyle w:val="Bibliography1"/>
      </w:pPr>
      <w:r>
        <w:t xml:space="preserve">Li, J., Luo, M., Wang, S., </w:t>
      </w:r>
      <w:proofErr w:type="spellStart"/>
      <w:r>
        <w:t>Gauzens</w:t>
      </w:r>
      <w:proofErr w:type="spellEnd"/>
      <w:r>
        <w:t xml:space="preserve">, B., Hirt, M. R., Rosenbaum, B., &amp; Brose, U. (2023). A size-constrained feeding-niche model distinguishes predation patterns between aquatic and terrestrial food webs. </w:t>
      </w:r>
      <w:r>
        <w:rPr>
          <w:i/>
        </w:rPr>
        <w:t>Ecology Letters</w:t>
      </w:r>
      <w:r>
        <w:t xml:space="preserve">, </w:t>
      </w:r>
      <w:r>
        <w:rPr>
          <w:i/>
        </w:rPr>
        <w:t>26</w:t>
      </w:r>
      <w:r>
        <w:t>(1), 76–86. https://doi.org/10.1111/ele.14134</w:t>
      </w:r>
    </w:p>
    <w:p w14:paraId="3CC1623F" w14:textId="77777777" w:rsidR="00186BFE" w:rsidRDefault="00000000">
      <w:pPr>
        <w:pStyle w:val="Bibliography1"/>
      </w:pPr>
      <w:r>
        <w:t xml:space="preserve">Lindeman, R. L. (1942). The Trophic-Dynamic Aspect of Ecology. </w:t>
      </w:r>
      <w:r>
        <w:rPr>
          <w:i/>
        </w:rPr>
        <w:t>Ecology</w:t>
      </w:r>
      <w:r>
        <w:t xml:space="preserve">, </w:t>
      </w:r>
      <w:r>
        <w:rPr>
          <w:i/>
        </w:rPr>
        <w:t>23</w:t>
      </w:r>
      <w:r>
        <w:t>(4), 399–417. https://doi.org/10.2307/1930126</w:t>
      </w:r>
    </w:p>
    <w:p w14:paraId="61E2D8CF" w14:textId="77777777" w:rsidR="00186BFE" w:rsidRDefault="00000000">
      <w:pPr>
        <w:pStyle w:val="Bibliography1"/>
      </w:pPr>
      <w:proofErr w:type="spellStart"/>
      <w:r>
        <w:t>Lurgi</w:t>
      </w:r>
      <w:proofErr w:type="spellEnd"/>
      <w:r>
        <w:t xml:space="preserve">, M., Galiana, N., López, B. C., Joppa, L. N., &amp; Montoya, J. M. (2014). Network complexity and species traits mediate the effects of biological invasions on dynamic food webs. </w:t>
      </w:r>
      <w:r>
        <w:rPr>
          <w:i/>
        </w:rPr>
        <w:t>Frontiers in Ecology and Evolution</w:t>
      </w:r>
      <w:r>
        <w:t xml:space="preserve">, </w:t>
      </w:r>
      <w:r>
        <w:rPr>
          <w:i/>
        </w:rPr>
        <w:t>2</w:t>
      </w:r>
      <w:r>
        <w:t>. https://www.frontiersin.org/articles/10.3389/fevo.2014.00036</w:t>
      </w:r>
    </w:p>
    <w:p w14:paraId="56A479CE" w14:textId="77777777" w:rsidR="00186BFE" w:rsidRDefault="00000000">
      <w:pPr>
        <w:pStyle w:val="Bibliography1"/>
      </w:pPr>
      <w:proofErr w:type="spellStart"/>
      <w:r w:rsidRPr="002D37AA">
        <w:rPr>
          <w:lang w:val="fr-CA"/>
          <w:rPrChange w:id="774" w:author="Dominique Caron" w:date="2023-08-07T10:31:00Z">
            <w:rPr/>
          </w:rPrChange>
        </w:rPr>
        <w:lastRenderedPageBreak/>
        <w:t>Lurgi</w:t>
      </w:r>
      <w:proofErr w:type="spellEnd"/>
      <w:r w:rsidRPr="002D37AA">
        <w:rPr>
          <w:lang w:val="fr-CA"/>
          <w:rPrChange w:id="775" w:author="Dominique Caron" w:date="2023-08-07T10:31:00Z">
            <w:rPr/>
          </w:rPrChange>
        </w:rPr>
        <w:t xml:space="preserve">, M., </w:t>
      </w:r>
      <w:proofErr w:type="spellStart"/>
      <w:r w:rsidRPr="002D37AA">
        <w:rPr>
          <w:lang w:val="fr-CA"/>
          <w:rPrChange w:id="776" w:author="Dominique Caron" w:date="2023-08-07T10:31:00Z">
            <w:rPr/>
          </w:rPrChange>
        </w:rPr>
        <w:t>López</w:t>
      </w:r>
      <w:proofErr w:type="spellEnd"/>
      <w:r w:rsidRPr="002D37AA">
        <w:rPr>
          <w:lang w:val="fr-CA"/>
          <w:rPrChange w:id="777" w:author="Dominique Caron" w:date="2023-08-07T10:31:00Z">
            <w:rPr/>
          </w:rPrChange>
        </w:rPr>
        <w:t xml:space="preserve">, B. C., &amp; Montoya, J. M. (2012). </w:t>
      </w:r>
      <w:r>
        <w:t xml:space="preserve">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7EE1B04B" w14:textId="77777777" w:rsidR="00186BFE" w:rsidRDefault="00000000">
      <w:pPr>
        <w:pStyle w:val="Bibliography1"/>
      </w:pPr>
      <w:proofErr w:type="spellStart"/>
      <w:r>
        <w:t>Magneville</w:t>
      </w:r>
      <w:proofErr w:type="spellEnd"/>
      <w:r>
        <w:t xml:space="preserve">, C., Loiseau, N., </w:t>
      </w:r>
      <w:proofErr w:type="spellStart"/>
      <w:r>
        <w:t>Albouy</w:t>
      </w:r>
      <w:proofErr w:type="spellEnd"/>
      <w:r>
        <w:t xml:space="preserve">, C., </w:t>
      </w:r>
      <w:proofErr w:type="spellStart"/>
      <w:r>
        <w:t>Casajus</w:t>
      </w:r>
      <w:proofErr w:type="spellEnd"/>
      <w:r>
        <w:t xml:space="preserve">, N., Claverie, T., Escalas, A., Leprieur, F., Maire, E., </w:t>
      </w:r>
      <w:proofErr w:type="spellStart"/>
      <w:r>
        <w:t>Mouillot</w:t>
      </w:r>
      <w:proofErr w:type="spellEnd"/>
      <w:r>
        <w:t xml:space="preserve">, D., &amp; </w:t>
      </w:r>
      <w:proofErr w:type="spellStart"/>
      <w:r>
        <w:t>Villéger</w:t>
      </w:r>
      <w:proofErr w:type="spellEnd"/>
      <w:r>
        <w:t xml:space="preserve">, S. (2022). </w:t>
      </w:r>
      <w:proofErr w:type="spellStart"/>
      <w:r>
        <w:t>mFD</w:t>
      </w:r>
      <w:proofErr w:type="spellEnd"/>
      <w:r>
        <w:t xml:space="preserve">: An R package to compute and illustrate the multiple facets of functional diversity. </w:t>
      </w:r>
      <w:proofErr w:type="spellStart"/>
      <w:r>
        <w:rPr>
          <w:i/>
        </w:rPr>
        <w:t>Ecography</w:t>
      </w:r>
      <w:proofErr w:type="spellEnd"/>
      <w:r>
        <w:t xml:space="preserve">, </w:t>
      </w:r>
      <w:r>
        <w:rPr>
          <w:i/>
        </w:rPr>
        <w:t>2022</w:t>
      </w:r>
      <w:r>
        <w:t>(1). https://doi.org/10.1111/ecog.05904</w:t>
      </w:r>
    </w:p>
    <w:p w14:paraId="333532FF" w14:textId="77777777" w:rsidR="00186BFE" w:rsidRDefault="00000000">
      <w:pPr>
        <w:pStyle w:val="Bibliography1"/>
      </w:pPr>
      <w:r>
        <w:t xml:space="preserve">Maiorano, L., </w:t>
      </w:r>
      <w:proofErr w:type="spellStart"/>
      <w:r>
        <w:t>Montemaggiori</w:t>
      </w:r>
      <w:proofErr w:type="spellEnd"/>
      <w:r>
        <w:t xml:space="preserve">, A., Ficetola, G. F., O’Connor, L., &amp; </w:t>
      </w:r>
      <w:proofErr w:type="spellStart"/>
      <w:r>
        <w:t>Thuiller</w:t>
      </w:r>
      <w:proofErr w:type="spellEnd"/>
      <w:r>
        <w:t xml:space="preserve">, W. (2020). TETRA‐EU 1.0: A species‐level trophic </w:t>
      </w:r>
      <w:proofErr w:type="spellStart"/>
      <w:r>
        <w:t>metaweb</w:t>
      </w:r>
      <w:proofErr w:type="spellEnd"/>
      <w:r>
        <w:t xml:space="preserve"> of European </w:t>
      </w:r>
      <w:proofErr w:type="spellStart"/>
      <w:r>
        <w:t>tetrapods</w:t>
      </w:r>
      <w:proofErr w:type="spellEnd"/>
      <w:r>
        <w:t xml:space="preserve">. </w:t>
      </w:r>
      <w:r>
        <w:rPr>
          <w:i/>
        </w:rPr>
        <w:t>Global Ecology and Biogeography</w:t>
      </w:r>
      <w:r>
        <w:t>, geb.13138. https://doi.org/10.1111/geb.13138</w:t>
      </w:r>
    </w:p>
    <w:p w14:paraId="1AF21CF5" w14:textId="77777777" w:rsidR="00186BFE" w:rsidRDefault="00000000">
      <w:pPr>
        <w:pStyle w:val="Bibliography1"/>
      </w:pPr>
      <w:r>
        <w:t xml:space="preserve">Mouchet, M. A., </w:t>
      </w:r>
      <w:proofErr w:type="spellStart"/>
      <w:r>
        <w:t>Villéger</w:t>
      </w:r>
      <w:proofErr w:type="spellEnd"/>
      <w:r>
        <w:t xml:space="preserve">, S., Mason, N. W. H., &amp; </w:t>
      </w:r>
      <w:proofErr w:type="spellStart"/>
      <w:r>
        <w:t>Mouillot</w:t>
      </w:r>
      <w:proofErr w:type="spellEnd"/>
      <w:r>
        <w:t xml:space="preserve">, D. (2010). Functional diversity measures: An overview of their redundancy and their ability to discriminate community assembly rules. </w:t>
      </w:r>
      <w:r>
        <w:rPr>
          <w:i/>
        </w:rPr>
        <w:t>Functional Ecology</w:t>
      </w:r>
      <w:r>
        <w:t xml:space="preserve">, </w:t>
      </w:r>
      <w:r>
        <w:rPr>
          <w:i/>
        </w:rPr>
        <w:t>24</w:t>
      </w:r>
      <w:r>
        <w:t>(4), 867–876. https://doi.org/10.1111/j.1365-2435.2010.01695.x</w:t>
      </w:r>
    </w:p>
    <w:p w14:paraId="554D9EF2" w14:textId="77777777" w:rsidR="00186BFE" w:rsidRDefault="00000000">
      <w:pPr>
        <w:pStyle w:val="Bibliography1"/>
      </w:pPr>
      <w:r>
        <w:t xml:space="preserve">Neal, R. M. (2011). MCMC Using Hamiltonian Dynamics. In </w:t>
      </w:r>
      <w:r>
        <w:rPr>
          <w:i/>
        </w:rPr>
        <w:t>Handbook of Markov Chain Monte Carlo</w:t>
      </w:r>
      <w:r>
        <w:t xml:space="preserve"> (pp. 113–162). CRC Press. https://doi.org/10.1201/b10905-7</w:t>
      </w:r>
    </w:p>
    <w:p w14:paraId="1DD78FBE" w14:textId="77777777" w:rsidR="00186BFE" w:rsidRDefault="00000000">
      <w:pPr>
        <w:pStyle w:val="Bibliography1"/>
      </w:pPr>
      <w:r>
        <w:t xml:space="preserve">Oliveira, B. F., São-Pedro, V. A., Santos-Barrera, G., </w:t>
      </w:r>
      <w:proofErr w:type="spellStart"/>
      <w:r>
        <w:t>Penone</w:t>
      </w:r>
      <w:proofErr w:type="spellEnd"/>
      <w:r>
        <w:t xml:space="preserve">, C., &amp; Costa, G. C. (2017). </w:t>
      </w:r>
      <w:proofErr w:type="spellStart"/>
      <w:r>
        <w:t>AmphiBIO</w:t>
      </w:r>
      <w:proofErr w:type="spellEnd"/>
      <w:r>
        <w:t xml:space="preserve">, a global database for amphibian ecological traits. </w:t>
      </w:r>
      <w:r>
        <w:rPr>
          <w:i/>
        </w:rPr>
        <w:t>Scientific Data</w:t>
      </w:r>
      <w:r>
        <w:t xml:space="preserve">, </w:t>
      </w:r>
      <w:r>
        <w:rPr>
          <w:i/>
        </w:rPr>
        <w:t>4</w:t>
      </w:r>
      <w:r>
        <w:t>(1), Article 1. https://doi.org/10.1038/sdata.2017.123</w:t>
      </w:r>
    </w:p>
    <w:p w14:paraId="71B24017" w14:textId="77777777" w:rsidR="00186BFE" w:rsidRDefault="00000000">
      <w:pPr>
        <w:pStyle w:val="Bibliography1"/>
      </w:pPr>
      <w:proofErr w:type="spellStart"/>
      <w:r>
        <w:t>Poisot</w:t>
      </w:r>
      <w:proofErr w:type="spellEnd"/>
      <w:r>
        <w:t xml:space="preserve">, T., Bergeron, G., </w:t>
      </w:r>
      <w:proofErr w:type="spellStart"/>
      <w:r>
        <w:t>Cazelles</w:t>
      </w:r>
      <w:proofErr w:type="spellEnd"/>
      <w:r>
        <w:t xml:space="preserve">, K., Dallas, T., Gravel, D., MacDonald, A., Mercier, B., Violet, C., </w:t>
      </w:r>
      <w:proofErr w:type="spellStart"/>
      <w:r>
        <w:t>Vissault</w:t>
      </w:r>
      <w:proofErr w:type="spellEnd"/>
      <w:r>
        <w:t xml:space="preserve">, S., &amp; Chapman, D. (2021). Global knowledge gaps in species interaction networks data. </w:t>
      </w:r>
      <w:r>
        <w:rPr>
          <w:i/>
        </w:rPr>
        <w:t>Journal of Biogeography</w:t>
      </w:r>
      <w:r>
        <w:t>, jbi.14127. https://doi.org/10.1111/jbi.14127</w:t>
      </w:r>
    </w:p>
    <w:p w14:paraId="5E51AAEA" w14:textId="77777777" w:rsidR="00186BFE" w:rsidRDefault="00000000">
      <w:pPr>
        <w:pStyle w:val="Bibliography1"/>
      </w:pPr>
      <w:r>
        <w:t xml:space="preserve">Pomeranz, J. P. F., Thompson, R. M., </w:t>
      </w:r>
      <w:proofErr w:type="spellStart"/>
      <w:r>
        <w:t>Poisot</w:t>
      </w:r>
      <w:proofErr w:type="spellEnd"/>
      <w:r>
        <w:t xml:space="preserve">, T., &amp; Harding, J. S. (2019). Inferring predator–prey interactions in food webs. </w:t>
      </w:r>
      <w:r>
        <w:rPr>
          <w:i/>
        </w:rPr>
        <w:t>Methods in Ecology and Evolution</w:t>
      </w:r>
      <w:r>
        <w:t xml:space="preserve">, </w:t>
      </w:r>
      <w:r>
        <w:rPr>
          <w:i/>
        </w:rPr>
        <w:t>10</w:t>
      </w:r>
      <w:r>
        <w:t>(3), 356–367. https://doi.org/10.1111/2041-210X.13125</w:t>
      </w:r>
    </w:p>
    <w:p w14:paraId="7E16B6E2" w14:textId="77777777" w:rsidR="00186BFE" w:rsidRDefault="00000000">
      <w:pPr>
        <w:pStyle w:val="Bibliography1"/>
      </w:pPr>
      <w:r>
        <w:lastRenderedPageBreak/>
        <w:t xml:space="preserve">R Core Team. (2022). </w:t>
      </w:r>
      <w:r>
        <w:rPr>
          <w:i/>
        </w:rPr>
        <w:t>R: A Language and Environment for Statistical Computing</w:t>
      </w:r>
      <w:r>
        <w:t>. R Foundation for Statistical Computing. https://www.R-project.org/</w:t>
      </w:r>
    </w:p>
    <w:p w14:paraId="4873012D" w14:textId="77777777" w:rsidR="00186BFE" w:rsidRDefault="00000000">
      <w:pPr>
        <w:pStyle w:val="Bibliography1"/>
      </w:pPr>
      <w:r>
        <w:t xml:space="preserve">Saito, T., &amp; </w:t>
      </w:r>
      <w:proofErr w:type="spellStart"/>
      <w:r>
        <w:t>Rehmsmeier</w:t>
      </w:r>
      <w:proofErr w:type="spellEnd"/>
      <w:r>
        <w:t xml:space="preserve">, M. (2015). The Precision-Recall Plot Is More Informative than the ROC Plot When Evaluating Binary Classifiers on Imbalanced Datasets. </w:t>
      </w:r>
      <w:r>
        <w:rPr>
          <w:i/>
        </w:rPr>
        <w:t>PLOS ONE</w:t>
      </w:r>
      <w:r>
        <w:t xml:space="preserve">, </w:t>
      </w:r>
      <w:r>
        <w:rPr>
          <w:i/>
        </w:rPr>
        <w:t>10</w:t>
      </w:r>
      <w:r>
        <w:t>(3), e0118432. https://doi.org/10.1371/journal.pone.0118432</w:t>
      </w:r>
    </w:p>
    <w:p w14:paraId="7F00E599" w14:textId="77777777" w:rsidR="00186BFE" w:rsidRDefault="00000000">
      <w:pPr>
        <w:pStyle w:val="Bibliography1"/>
      </w:pPr>
      <w:proofErr w:type="spellStart"/>
      <w:r>
        <w:t>Stekhoven</w:t>
      </w:r>
      <w:proofErr w:type="spellEnd"/>
      <w:r>
        <w:t xml:space="preserve">, D. J., &amp; </w:t>
      </w:r>
      <w:proofErr w:type="spellStart"/>
      <w:r>
        <w:t>Buehlmann</w:t>
      </w:r>
      <w:proofErr w:type="spellEnd"/>
      <w:r>
        <w:t xml:space="preserve">, P. (2012). </w:t>
      </w:r>
      <w:proofErr w:type="spellStart"/>
      <w:r>
        <w:t>MissForest</w:t>
      </w:r>
      <w:proofErr w:type="spellEnd"/>
      <w:r>
        <w:t xml:space="preserve">—Non-parametric missing value imputation for mixed-type data. </w:t>
      </w:r>
      <w:r>
        <w:rPr>
          <w:i/>
        </w:rPr>
        <w:t>Bioinformatics (Oxford, England)</w:t>
      </w:r>
      <w:r>
        <w:t xml:space="preserve">, </w:t>
      </w:r>
      <w:r>
        <w:rPr>
          <w:i/>
        </w:rPr>
        <w:t>28</w:t>
      </w:r>
      <w:r>
        <w:t>(1), 112–118.</w:t>
      </w:r>
    </w:p>
    <w:p w14:paraId="60751F02" w14:textId="77777777" w:rsidR="00186BFE" w:rsidRDefault="00000000">
      <w:pPr>
        <w:pStyle w:val="Bibliography1"/>
      </w:pPr>
      <w:r>
        <w:t xml:space="preserve">Stouffer, D. B., Sales-Pardo, M., </w:t>
      </w:r>
      <w:proofErr w:type="spellStart"/>
      <w:r>
        <w:t>Sirer</w:t>
      </w:r>
      <w:proofErr w:type="spellEnd"/>
      <w:r>
        <w:t xml:space="preserve">, M. I., &amp; </w:t>
      </w:r>
      <w:proofErr w:type="spellStart"/>
      <w:r>
        <w:t>Bascompte</w:t>
      </w:r>
      <w:proofErr w:type="spellEnd"/>
      <w:r>
        <w:t xml:space="preserve">, J. (2012). Evolutionary Conservation of Species’ Roles in Food Webs. </w:t>
      </w:r>
      <w:r>
        <w:rPr>
          <w:i/>
        </w:rPr>
        <w:t>Science</w:t>
      </w:r>
      <w:r>
        <w:t xml:space="preserve">, </w:t>
      </w:r>
      <w:r>
        <w:rPr>
          <w:i/>
        </w:rPr>
        <w:t>335</w:t>
      </w:r>
      <w:r>
        <w:t>(6075), 1489–1492. https://doi.org/10.1126/science.1216556</w:t>
      </w:r>
    </w:p>
    <w:p w14:paraId="08337675" w14:textId="77777777" w:rsidR="00186BFE" w:rsidRDefault="00000000">
      <w:pPr>
        <w:pStyle w:val="Bibliography1"/>
      </w:pPr>
      <w:r>
        <w:t xml:space="preserve">Strydom, T., Bouskila, S., Banville, F., Barros, C., Caron, D., Farrell, M. J., Fortin, M.-J., Hemming, V., Mercier, B., Pollock, L. J., Runghen, R., Dalla Riva, G. V., &amp; </w:t>
      </w:r>
      <w:proofErr w:type="spellStart"/>
      <w:r>
        <w:t>Poisot</w:t>
      </w:r>
      <w:proofErr w:type="spellEnd"/>
      <w:r>
        <w:t xml:space="preserve">, T. (2022). Food web reconstruction through phylogenetic transfer of low-rank network representation. </w:t>
      </w:r>
      <w:r>
        <w:rPr>
          <w:i/>
        </w:rPr>
        <w:t>Methods in Ecology and Evolution</w:t>
      </w:r>
      <w:r>
        <w:t xml:space="preserve">, </w:t>
      </w:r>
      <w:r>
        <w:rPr>
          <w:i/>
        </w:rPr>
        <w:t>13</w:t>
      </w:r>
      <w:r>
        <w:t>(12), 2838–2849. https://doi.org/10.1111/2041-210X.13835</w:t>
      </w:r>
    </w:p>
    <w:p w14:paraId="39541B1B" w14:textId="77777777" w:rsidR="00186BFE" w:rsidRDefault="00000000">
      <w:pPr>
        <w:pStyle w:val="Bibliography1"/>
      </w:pPr>
      <w:r>
        <w:t xml:space="preserve">Strydom, T., Catchen, M. D., Banville, F., Caron, D., Dansereau, G., Desjardins-Proulx, P., Forero-Muñoz, N. R., Higino, G., Mercier, B., Gonzalez, A., Gravel, D., Pollock, L., &amp; </w:t>
      </w:r>
      <w:proofErr w:type="spellStart"/>
      <w:r>
        <w:t>Poisot</w:t>
      </w:r>
      <w:proofErr w:type="spellEnd"/>
      <w:r>
        <w:t xml:space="preserve">, T. (2021). A roadmap towards predicting species interaction networks (across space and time). </w:t>
      </w:r>
      <w:r>
        <w:rPr>
          <w:i/>
        </w:rPr>
        <w:t>Philosophical Transactions of the Royal Society of London. Series B, Biological Sciences</w:t>
      </w:r>
      <w:r>
        <w:t xml:space="preserve">, </w:t>
      </w:r>
      <w:r>
        <w:rPr>
          <w:i/>
        </w:rPr>
        <w:t>376</w:t>
      </w:r>
      <w:r>
        <w:t>(1837), 20210063. https://doi.org/10.1098/rstb.2021.0063</w:t>
      </w:r>
    </w:p>
    <w:p w14:paraId="6AA0A1EA" w14:textId="77777777" w:rsidR="00186BFE" w:rsidRDefault="00000000">
      <w:pPr>
        <w:pStyle w:val="Bibliography1"/>
      </w:pPr>
      <w:r>
        <w:t xml:space="preserve">Thomson, R. C., Spinks, P. Q., &amp; Shaffer, H. B. (2021). A global phylogeny of turtles reveals a burst of climate-associated diversification on continental margins. </w:t>
      </w:r>
      <w:r>
        <w:rPr>
          <w:i/>
        </w:rPr>
        <w:t>Proceedings of the National Academy of Sciences</w:t>
      </w:r>
      <w:r>
        <w:t xml:space="preserve">, </w:t>
      </w:r>
      <w:r>
        <w:rPr>
          <w:i/>
        </w:rPr>
        <w:t>118</w:t>
      </w:r>
      <w:r>
        <w:t>(7), e2012215118. https://doi.org/10.1073/pnas.2012215118</w:t>
      </w:r>
    </w:p>
    <w:p w14:paraId="2F70764F" w14:textId="77777777" w:rsidR="00186BFE" w:rsidRDefault="00000000">
      <w:pPr>
        <w:pStyle w:val="Bibliography1"/>
      </w:pPr>
      <w:r>
        <w:lastRenderedPageBreak/>
        <w:t xml:space="preserve">Tonini, J. F. R., Beard, K. H., Ferreira, R. B., </w:t>
      </w:r>
      <w:proofErr w:type="spellStart"/>
      <w:r>
        <w:t>Jetz</w:t>
      </w:r>
      <w:proofErr w:type="spellEnd"/>
      <w:r>
        <w:t xml:space="preserve">, W., &amp; Pyron, R. A. (2016). </w:t>
      </w:r>
      <w:proofErr w:type="gramStart"/>
      <w:r>
        <w:t>Fully-sampled</w:t>
      </w:r>
      <w:proofErr w:type="gramEnd"/>
      <w:r>
        <w:t xml:space="preserve"> phylogenies of squamates reveal evolutionary patterns in threat status. </w:t>
      </w:r>
      <w:r>
        <w:rPr>
          <w:i/>
        </w:rPr>
        <w:t>Biological Conservation</w:t>
      </w:r>
      <w:r>
        <w:t xml:space="preserve">, </w:t>
      </w:r>
      <w:r>
        <w:rPr>
          <w:i/>
        </w:rPr>
        <w:t>204</w:t>
      </w:r>
      <w:r>
        <w:t>, 23–31. https://doi.org/10.1016/j.biocon.2016.03.039</w:t>
      </w:r>
    </w:p>
    <w:p w14:paraId="0877888C" w14:textId="77777777" w:rsidR="00186BFE" w:rsidRDefault="00000000">
      <w:pPr>
        <w:pStyle w:val="Bibliography1"/>
      </w:pPr>
      <w:r>
        <w:t xml:space="preserve">Tucker, C. M., Cadotte, M. W., Carvalho, S. B., Davies, T. J., Ferrier, S., Fritz, S. A., </w:t>
      </w:r>
      <w:proofErr w:type="spellStart"/>
      <w:r>
        <w:t>Grenyer</w:t>
      </w:r>
      <w:proofErr w:type="spellEnd"/>
      <w:r>
        <w:t xml:space="preserve">, R., Helmus, M. R., Jin, L. S., Mooers, A. O., </w:t>
      </w:r>
      <w:proofErr w:type="spellStart"/>
      <w:r>
        <w:t>Pavoine</w:t>
      </w:r>
      <w:proofErr w:type="spellEnd"/>
      <w:r>
        <w:t xml:space="preserve">, S., </w:t>
      </w:r>
      <w:proofErr w:type="spellStart"/>
      <w:r>
        <w:t>Purschke</w:t>
      </w:r>
      <w:proofErr w:type="spellEnd"/>
      <w:r>
        <w:t xml:space="preserve">, O., Redding, D. W., Rosauer, D. F., Winter, M., &amp; Mazel, F. (2017). A guide to phylogenetic metrics for conservation, community ecology and macroecology. </w:t>
      </w:r>
      <w:r>
        <w:rPr>
          <w:i/>
        </w:rPr>
        <w:t>Biological Reviews</w:t>
      </w:r>
      <w:r>
        <w:t xml:space="preserve">, </w:t>
      </w:r>
      <w:r>
        <w:rPr>
          <w:i/>
        </w:rPr>
        <w:t>92</w:t>
      </w:r>
      <w:r>
        <w:t>(2), 698–715. https://doi.org/10.1111/brv.12252</w:t>
      </w:r>
    </w:p>
    <w:p w14:paraId="6CBE2026" w14:textId="77777777" w:rsidR="00186BFE" w:rsidRDefault="00000000">
      <w:pPr>
        <w:pStyle w:val="Bibliography1"/>
      </w:pPr>
      <w:r>
        <w:t xml:space="preserve">Upham, N. S., Esselstyn, J. A., &amp; </w:t>
      </w:r>
      <w:proofErr w:type="spellStart"/>
      <w:r>
        <w:t>Jetz</w:t>
      </w:r>
      <w:proofErr w:type="spellEnd"/>
      <w:r>
        <w:t xml:space="preserve">, W. (2019). Inferring the mammal tree: Species-level sets of phylogenies for questions in ecology, evolution, and conservation. </w:t>
      </w:r>
      <w:r>
        <w:rPr>
          <w:i/>
        </w:rPr>
        <w:t>PLOS Biology</w:t>
      </w:r>
      <w:r>
        <w:t xml:space="preserve">, </w:t>
      </w:r>
      <w:r>
        <w:rPr>
          <w:i/>
        </w:rPr>
        <w:t>17</w:t>
      </w:r>
      <w:r>
        <w:t>(12), e3000494. https://doi.org/10.1371/journal.pbio.3000494</w:t>
      </w:r>
    </w:p>
    <w:p w14:paraId="54E441F9" w14:textId="77777777" w:rsidR="00186BFE" w:rsidRDefault="00000000">
      <w:pPr>
        <w:pStyle w:val="Bibliography1"/>
      </w:pPr>
      <w:proofErr w:type="spellStart"/>
      <w:r>
        <w:t>Vehtari</w:t>
      </w:r>
      <w:proofErr w:type="spellEnd"/>
      <w:r>
        <w:t xml:space="preserve">, A., Gelman, A., Simpson, D., Carpenter, B., &amp; </w:t>
      </w:r>
      <w:proofErr w:type="spellStart"/>
      <w:r>
        <w:t>Bürkner</w:t>
      </w:r>
      <w:proofErr w:type="spellEnd"/>
      <w:r>
        <w:t xml:space="preserve">,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53C3C426" w14:textId="77777777" w:rsidR="00186BFE" w:rsidRDefault="00000000">
      <w:pPr>
        <w:pStyle w:val="Bibliography1"/>
      </w:pPr>
      <w:r>
        <w:t xml:space="preserve">Vermaat, J. E., Dunne, J. A., &amp; Gilbert, A. J. (2009). Major dimensions in food-web structure properties. </w:t>
      </w:r>
      <w:r>
        <w:rPr>
          <w:i/>
        </w:rPr>
        <w:t>Ecology</w:t>
      </w:r>
      <w:r>
        <w:t xml:space="preserve">, </w:t>
      </w:r>
      <w:r>
        <w:rPr>
          <w:i/>
        </w:rPr>
        <w:t>90</w:t>
      </w:r>
      <w:r>
        <w:t>(1), 278–282. https://doi.org/10.1890/07-0978.1</w:t>
      </w:r>
    </w:p>
    <w:p w14:paraId="1848C5B7" w14:textId="77777777" w:rsidR="00186BFE" w:rsidRDefault="00000000">
      <w:pPr>
        <w:pStyle w:val="Bibliography1"/>
      </w:pPr>
      <w:r>
        <w:t xml:space="preserve">Wang, S., &amp; Brose, U. (2018). Biodiversity and ecosystem functioning in food webs: The vertical diversity hypothesis. </w:t>
      </w:r>
      <w:r>
        <w:rPr>
          <w:i/>
        </w:rPr>
        <w:t>Ecology Letters</w:t>
      </w:r>
      <w:r>
        <w:t xml:space="preserve">, </w:t>
      </w:r>
      <w:r>
        <w:rPr>
          <w:i/>
        </w:rPr>
        <w:t>21</w:t>
      </w:r>
      <w:r>
        <w:t>(1), 9–20. https://doi.org/10.1111/ele.12865</w:t>
      </w:r>
    </w:p>
    <w:p w14:paraId="3AD5C423" w14:textId="77777777" w:rsidR="00186BFE" w:rsidRDefault="00000000">
      <w:pPr>
        <w:pStyle w:val="Bibliography1"/>
      </w:pPr>
      <w:r>
        <w:t xml:space="preserve">Williams, R. J., &amp; Martinez, N. D. (2008). Success and Its Limits among Structural Models of Complex Food Webs. </w:t>
      </w:r>
      <w:r>
        <w:rPr>
          <w:i/>
        </w:rPr>
        <w:t>Journal of Animal Ecology</w:t>
      </w:r>
      <w:r>
        <w:t xml:space="preserve">, </w:t>
      </w:r>
      <w:r>
        <w:rPr>
          <w:i/>
        </w:rPr>
        <w:t>77</w:t>
      </w:r>
      <w:r>
        <w:t>(3), 512–519.</w:t>
      </w:r>
    </w:p>
    <w:p w14:paraId="35D25792" w14:textId="77777777" w:rsidR="00186BFE" w:rsidRDefault="00000000">
      <w:pPr>
        <w:pStyle w:val="Bibliography1"/>
      </w:pPr>
      <w:r>
        <w:t xml:space="preserve">Wilman, H., Belmaker, J., Simpson, J., Rosa, C. de la, Rivadeneira, M. M., &amp; </w:t>
      </w:r>
      <w:proofErr w:type="spellStart"/>
      <w:r>
        <w:t>Jetz</w:t>
      </w:r>
      <w:proofErr w:type="spellEnd"/>
      <w:r>
        <w:t xml:space="preserve">, W. (2014). </w:t>
      </w:r>
      <w:proofErr w:type="spellStart"/>
      <w:r>
        <w:t>EltonTraits</w:t>
      </w:r>
      <w:proofErr w:type="spellEnd"/>
      <w:r>
        <w:t xml:space="preserve"> 1.0: Species-level foraging attributes of the world’s birds and mammals. </w:t>
      </w:r>
      <w:r>
        <w:rPr>
          <w:i/>
        </w:rPr>
        <w:t>Ecology</w:t>
      </w:r>
      <w:r>
        <w:t xml:space="preserve">, </w:t>
      </w:r>
      <w:r>
        <w:rPr>
          <w:i/>
        </w:rPr>
        <w:t>95</w:t>
      </w:r>
      <w:r>
        <w:t>(7), 2027–2027. https://doi.org/10.1890/13-1917.1</w:t>
      </w:r>
    </w:p>
    <w:p w14:paraId="6176423F" w14:textId="6103F20E" w:rsidR="00186BFE" w:rsidRDefault="00000000">
      <w:pPr>
        <w:pStyle w:val="Bibliography1"/>
      </w:pPr>
      <w:proofErr w:type="spellStart"/>
      <w:r>
        <w:lastRenderedPageBreak/>
        <w:t>Zurell</w:t>
      </w:r>
      <w:proofErr w:type="spellEnd"/>
      <w:r>
        <w:t xml:space="preserve">, D., Zimmermann, N. E., Gross, H., </w:t>
      </w:r>
      <w:proofErr w:type="spellStart"/>
      <w:r>
        <w:t>Baltensweiler</w:t>
      </w:r>
      <w:proofErr w:type="spellEnd"/>
      <w:r>
        <w:t xml:space="preserve">, A., Sattler, T., &amp; </w:t>
      </w:r>
      <w:proofErr w:type="spellStart"/>
      <w:r>
        <w:t>Wüest</w:t>
      </w:r>
      <w:proofErr w:type="spellEnd"/>
      <w:r>
        <w:t xml:space="preserve">, R. O. (2020). Testing species assemblage predictions from stacked and joint species distribution models. </w:t>
      </w:r>
      <w:r>
        <w:rPr>
          <w:i/>
        </w:rPr>
        <w:t>Journal of Biogeography</w:t>
      </w:r>
      <w:r>
        <w:t xml:space="preserve">, </w:t>
      </w:r>
      <w:r>
        <w:rPr>
          <w:i/>
        </w:rPr>
        <w:t>47</w:t>
      </w:r>
      <w:r>
        <w:t>(1), 101–113. https://doi.org/10.1111/jbi.13608</w:t>
      </w:r>
    </w:p>
    <w:p w14:paraId="10D84C4C" w14:textId="77777777" w:rsidR="00186BFE" w:rsidRDefault="00186BFE">
      <w:pPr>
        <w:sectPr w:rsidR="00186BFE">
          <w:type w:val="continuous"/>
          <w:pgSz w:w="12240" w:h="15840"/>
          <w:pgMar w:top="1440" w:right="1440" w:bottom="1716" w:left="1440" w:header="0" w:footer="1440" w:gutter="0"/>
          <w:lnNumType w:countBy="1" w:distance="283" w:restart="continuous"/>
          <w:cols w:space="720"/>
          <w:formProt w:val="0"/>
          <w:docGrid w:linePitch="312" w:charSpace="-6145"/>
        </w:sectPr>
      </w:pPr>
    </w:p>
    <w:p w14:paraId="71E44807" w14:textId="77777777" w:rsidR="002D37AA" w:rsidRDefault="002D37AA">
      <w:pPr>
        <w:spacing w:line="480" w:lineRule="auto"/>
        <w:rPr>
          <w:rFonts w:ascii="Times New Roman" w:hAnsi="Times New Roman"/>
          <w:b/>
          <w:bCs/>
        </w:rPr>
      </w:pPr>
    </w:p>
    <w:p w14:paraId="7BA52866" w14:textId="77777777" w:rsidR="003214B8" w:rsidRDefault="003214B8">
      <w:pPr>
        <w:rPr>
          <w:ins w:id="778" w:author="Dominique Caron" w:date="2023-08-07T11:05:00Z"/>
          <w:rFonts w:ascii="Times New Roman" w:hAnsi="Times New Roman"/>
          <w:b/>
          <w:bCs/>
        </w:rPr>
      </w:pPr>
      <w:ins w:id="779" w:author="Dominique Caron" w:date="2023-08-07T11:05:00Z">
        <w:r>
          <w:rPr>
            <w:rFonts w:ascii="Times New Roman" w:hAnsi="Times New Roman"/>
            <w:b/>
            <w:bCs/>
          </w:rPr>
          <w:br w:type="page"/>
        </w:r>
      </w:ins>
    </w:p>
    <w:p w14:paraId="54F3B82E" w14:textId="47CC1742" w:rsidR="00186BFE" w:rsidRDefault="00000000">
      <w:pPr>
        <w:spacing w:line="480" w:lineRule="auto"/>
        <w:rPr>
          <w:rFonts w:ascii="Times New Roman" w:hAnsi="Times New Roman"/>
          <w:b/>
          <w:bCs/>
        </w:rPr>
      </w:pPr>
      <w:r>
        <w:rPr>
          <w:rFonts w:ascii="Times New Roman" w:hAnsi="Times New Roman"/>
          <w:b/>
          <w:bCs/>
        </w:rPr>
        <w:lastRenderedPageBreak/>
        <w:t>Data Accessibility Statement</w:t>
      </w:r>
    </w:p>
    <w:p w14:paraId="24ED9BDF" w14:textId="77777777" w:rsidR="00186BFE" w:rsidRDefault="00000000">
      <w:pPr>
        <w:spacing w:line="480" w:lineRule="auto"/>
        <w:rPr>
          <w:rFonts w:ascii="Times New Roman" w:hAnsi="Times New Roman"/>
        </w:rPr>
      </w:pPr>
      <w:r>
        <w:rPr>
          <w:rFonts w:ascii="Times New Roman" w:hAnsi="Times New Roman"/>
        </w:rPr>
        <w:t xml:space="preserve">All data sources have been previously published. All data used in the analyses and relevant code will be archived on </w:t>
      </w:r>
      <w:proofErr w:type="gramStart"/>
      <w:r>
        <w:rPr>
          <w:rFonts w:ascii="Times New Roman" w:hAnsi="Times New Roman"/>
        </w:rPr>
        <w:t>a</w:t>
      </w:r>
      <w:proofErr w:type="gramEnd"/>
      <w:r>
        <w:rPr>
          <w:rFonts w:ascii="Times New Roman" w:hAnsi="Times New Roman"/>
        </w:rPr>
        <w:t xml:space="preserve"> Open Science Framework repository.</w:t>
      </w:r>
      <w:r>
        <w:br w:type="page"/>
      </w:r>
    </w:p>
    <w:p w14:paraId="4A8187B6" w14:textId="77777777" w:rsidR="00186BFE" w:rsidRDefault="00186BFE">
      <w:pPr>
        <w:spacing w:line="480" w:lineRule="auto"/>
        <w:rPr>
          <w:rFonts w:ascii="Times New Roman" w:hAnsi="Times New Roman"/>
        </w:rPr>
      </w:pPr>
    </w:p>
    <w:p w14:paraId="664038D1" w14:textId="66C89DF6" w:rsidR="00186BFE" w:rsidRDefault="00000000">
      <w:pPr>
        <w:spacing w:line="480" w:lineRule="auto"/>
        <w:rPr>
          <w:rFonts w:ascii="Times New Roman" w:hAnsi="Times New Roman"/>
        </w:rPr>
      </w:pPr>
      <w:r>
        <w:br w:type="page"/>
      </w:r>
      <w:r>
        <w:rPr>
          <w:noProof/>
        </w:rPr>
        <w:pict w14:anchorId="55337196">
          <v:shapetype id="_x0000_t202" coordsize="21600,21600" o:spt="202" path="m,l,21600r21600,l21600,xe">
            <v:stroke joinstyle="miter"/>
            <v:path gradientshapeok="t" o:connecttype="rect"/>
          </v:shapetype>
          <v:shape id="Frame2" o:spid="_x0000_s1033" type="#_x0000_t202" style="position:absolute;margin-left:42.95pt;margin-top:13.05pt;width:382.1pt;height:222.8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" filled="f" stroked="f">
            <v:textbox inset="0,0,0,0">
              <w:txbxContent>
                <w:p w14:paraId="6D241BAC" w14:textId="77777777" w:rsidR="00186BFE" w:rsidRDefault="00000000">
                  <w:pPr>
                    <w:pStyle w:val="Table"/>
                  </w:pPr>
                  <w:r>
                    <w:t xml:space="preserve">Table </w:t>
                  </w:r>
                  <w:r>
                    <w:fldChar w:fldCharType="begin"/>
                  </w:r>
                  <w:r>
                    <w:instrText>SEQ Table \* ARABIC</w:instrText>
                  </w:r>
                  <w:r>
                    <w:fldChar w:fldCharType="separate"/>
                  </w:r>
                  <w:r>
                    <w:t>1</w:t>
                  </w:r>
                  <w:r>
                    <w:fldChar w:fldCharType="end"/>
                  </w:r>
                  <w:r>
                    <w:t xml:space="preserve">: </w:t>
                  </w:r>
                  <w:r>
                    <w:rPr>
                      <w:color w:val="000000"/>
                    </w:rPr>
                    <w:t xml:space="preserve">Summary statistics of the food webs used in this study after excluding species for which no match was found in the GBIF Backbone Taxonomy or was not documented in the trait database. Trait coverage is the percentage of traits documented in </w:t>
                  </w:r>
                  <w:proofErr w:type="spellStart"/>
                  <w:r>
                    <w:rPr>
                      <w:color w:val="000000"/>
                    </w:rPr>
                    <w:t>Etard</w:t>
                  </w:r>
                  <w:proofErr w:type="spellEnd"/>
                  <w:r>
                    <w:rPr>
                      <w:color w:val="000000"/>
                    </w:rPr>
                    <w:t xml:space="preserve"> et al. (2020) before imputing missing traits.</w:t>
                  </w:r>
                </w:p>
                <w:p w14:paraId="1D4685CE" w14:textId="31E67043" w:rsidR="00186BFE" w:rsidRDefault="002D37AA">
                  <w:pPr>
                    <w:pStyle w:val="Table"/>
                  </w:pPr>
                  <w:r>
                    <w:rPr>
                      <w:i w:val="0"/>
                      <w:iCs w:val="0"/>
                    </w:rPr>
                    <w:object w:dxaOrig="7652" w:dyaOrig="2784" w14:anchorId="4B144A3C">
                      <v:shape id="ole_rId4" o:spid="_x0000_i1026" style="width:382.5pt;height:139.5pt" coordsize="" o:spt="100" adj="0,,0" path="" stroked="f">
                        <v:stroke joinstyle="miter"/>
                        <v:imagedata r:id="rId10" o:title=""/>
                        <v:formulas/>
                        <v:path o:connecttype="segments"/>
                      </v:shape>
                      <o:OLEObject Type="Embed" ProgID="Excel.Sheet.12" ShapeID="ole_rId4" DrawAspect="Content" ObjectID="_1752912459" r:id="rId11"/>
                    </w:object>
                  </w:r>
                </w:p>
              </w:txbxContent>
            </v:textbox>
            <w10:wrap type="topAndBottom"/>
          </v:shape>
        </w:pict>
      </w:r>
    </w:p>
    <w:p w14:paraId="48D092C0" w14:textId="55D60224" w:rsidR="00186BFE" w:rsidRDefault="00000000">
      <w:pPr>
        <w:spacing w:line="480" w:lineRule="auto"/>
        <w:rPr>
          <w:rFonts w:ascii="Times New Roman" w:hAnsi="Times New Roman"/>
        </w:rPr>
      </w:pPr>
      <w:r>
        <w:rPr>
          <w:noProof/>
        </w:rPr>
        <w:lastRenderedPageBreak/>
        <w:pict w14:anchorId="3EF92D2D">
          <v:shape id="Frame8" o:spid="_x0000_s1032" type="#_x0000_t202" style="position:absolute;margin-left:49.1pt;margin-top:.05pt;width:369.8pt;height:345.1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" filled="f" stroked="f">
            <v:textbox inset="0,0,0,0">
              <w:txbxContent>
                <w:p w14:paraId="3AC6331D" w14:textId="77777777" w:rsidR="00186BFE" w:rsidRDefault="00000000">
                  <w:pPr>
                    <w:pStyle w:val="Table"/>
                  </w:pPr>
                  <w:r>
                    <w:t xml:space="preserve">Table </w:t>
                  </w:r>
                  <w:r>
                    <w:fldChar w:fldCharType="begin"/>
                  </w:r>
                  <w:r>
                    <w:instrText>SEQ Table \* ARABIC</w:instrText>
                  </w:r>
                  <w:r>
                    <w:fldChar w:fldCharType="separate"/>
                  </w:r>
                  <w:r>
                    <w:t>2</w:t>
                  </w:r>
                  <w:r>
                    <w:fldChar w:fldCharType="end"/>
                  </w:r>
                  <w:r>
                    <w:t>: Area under the receiver operating curve (AUC) and area under the precision-recall-gain curve (AUPRG) where each food web model is used to predict food web data.</w:t>
                  </w:r>
                </w:p>
                <w:p w14:paraId="60A3A6F1" w14:textId="28DA20D9" w:rsidR="00186BFE" w:rsidRDefault="002D37AA">
                  <w:pPr>
                    <w:pStyle w:val="Table"/>
                  </w:pPr>
                  <w:r>
                    <w:rPr>
                      <w:i w:val="0"/>
                      <w:iCs w:val="0"/>
                    </w:rPr>
                    <w:object w:dxaOrig="7369" w:dyaOrig="5106" w14:anchorId="6470C6F9">
                      <v:shape id="ole_rId8" o:spid="_x0000_i1028" style="width:368.25pt;height:255pt" coordsize="" o:spt="100" adj="0,,0" path="" stroked="f">
                        <v:stroke joinstyle="miter"/>
                        <v:imagedata r:id="rId12" o:title=""/>
                        <v:formulas/>
                        <v:path o:connecttype="segments"/>
                      </v:shape>
                      <o:OLEObject Type="Embed" ProgID="Excel.Sheet.12" ShapeID="ole_rId8" DrawAspect="Content" ObjectID="_1752912460" r:id="rId13"/>
                    </w:object>
                  </w:r>
                </w:p>
              </w:txbxContent>
            </v:textbox>
            <w10:wrap type="square" side="largest"/>
          </v:shape>
        </w:pict>
      </w:r>
    </w:p>
    <w:p w14:paraId="049AAE04" w14:textId="77777777" w:rsidR="00186BFE" w:rsidRDefault="00186BFE">
      <w:pPr>
        <w:spacing w:line="480" w:lineRule="auto"/>
        <w:rPr>
          <w:rFonts w:ascii="Times New Roman" w:hAnsi="Times New Roman"/>
        </w:rPr>
      </w:pPr>
    </w:p>
    <w:p w14:paraId="3D126FE6" w14:textId="77777777" w:rsidR="00186BFE" w:rsidRDefault="00186BFE">
      <w:pPr>
        <w:spacing w:line="480" w:lineRule="auto"/>
        <w:rPr>
          <w:rFonts w:ascii="Times New Roman" w:hAnsi="Times New Roman"/>
        </w:rPr>
      </w:pPr>
    </w:p>
    <w:p w14:paraId="075B96FC" w14:textId="77777777" w:rsidR="00186BFE" w:rsidRDefault="00186BFE">
      <w:pPr>
        <w:spacing w:line="480" w:lineRule="auto"/>
        <w:rPr>
          <w:rFonts w:ascii="Times New Roman" w:hAnsi="Times New Roman"/>
        </w:rPr>
      </w:pPr>
    </w:p>
    <w:p w14:paraId="5FBBFF83" w14:textId="77777777" w:rsidR="00186BFE" w:rsidRDefault="00186BFE">
      <w:pPr>
        <w:spacing w:line="480" w:lineRule="auto"/>
        <w:rPr>
          <w:rFonts w:ascii="Times New Roman" w:hAnsi="Times New Roman"/>
        </w:rPr>
      </w:pPr>
    </w:p>
    <w:p w14:paraId="4A4626BF" w14:textId="77777777" w:rsidR="00186BFE" w:rsidRDefault="00186BFE">
      <w:pPr>
        <w:spacing w:line="480" w:lineRule="auto"/>
        <w:rPr>
          <w:rFonts w:ascii="Times New Roman" w:hAnsi="Times New Roman"/>
        </w:rPr>
      </w:pPr>
    </w:p>
    <w:p w14:paraId="00494548" w14:textId="77777777" w:rsidR="00186BFE" w:rsidRDefault="00186BFE">
      <w:pPr>
        <w:spacing w:line="480" w:lineRule="auto"/>
        <w:rPr>
          <w:rFonts w:ascii="Times New Roman" w:hAnsi="Times New Roman"/>
        </w:rPr>
      </w:pPr>
    </w:p>
    <w:p w14:paraId="15F3911C" w14:textId="77777777" w:rsidR="00186BFE" w:rsidRDefault="00186BFE">
      <w:pPr>
        <w:spacing w:line="480" w:lineRule="auto"/>
        <w:rPr>
          <w:rFonts w:ascii="Times New Roman" w:hAnsi="Times New Roman"/>
        </w:rPr>
      </w:pPr>
    </w:p>
    <w:p w14:paraId="3C128A42" w14:textId="77777777" w:rsidR="00186BFE" w:rsidRDefault="00000000">
      <w:pPr>
        <w:spacing w:line="480" w:lineRule="auto"/>
        <w:rPr>
          <w:ins w:id="780" w:author="Dominique Caron" w:date="2023-07-10T11:30:00Z"/>
          <w:rFonts w:ascii="Times New Roman" w:hAnsi="Times New Roman"/>
        </w:rPr>
      </w:pPr>
      <w:r>
        <w:br w:type="page"/>
      </w:r>
    </w:p>
    <w:p w14:paraId="5FD32E46" w14:textId="77777777" w:rsidR="00DF7F5B" w:rsidRDefault="00DF7F5B" w:rsidP="00DF7F5B">
      <w:pPr>
        <w:keepNext/>
        <w:spacing w:line="480" w:lineRule="auto"/>
        <w:rPr>
          <w:ins w:id="781" w:author="Dominique Caron" w:date="2023-08-07T11:14:00Z"/>
        </w:rPr>
        <w:pPrChange w:id="782" w:author="Dominique Caron" w:date="2023-08-07T11:14:00Z">
          <w:pPr>
            <w:spacing w:line="480" w:lineRule="auto"/>
          </w:pPr>
        </w:pPrChange>
      </w:pPr>
      <w:ins w:id="783" w:author="Dominique Caron" w:date="2023-08-07T11:12:00Z">
        <w:r>
          <w:rPr>
            <w:noProof/>
          </w:rPr>
          <w:lastRenderedPageBreak/>
          <w:drawing>
            <wp:inline distT="0" distB="0" distL="0" distR="0" wp14:anchorId="5183CE57" wp14:editId="58B664D7">
              <wp:extent cx="5452745" cy="6448425"/>
              <wp:effectExtent l="0" t="0" r="0" b="0"/>
              <wp:docPr id="9729254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5401" name="Picture 1" descr="A screenshot of a computer screen&#10;&#10;Description automatically generated"/>
                      <pic:cNvPicPr/>
                    </pic:nvPicPr>
                    <pic:blipFill rotWithShape="1">
                      <a:blip r:embed="rId14" cstate="print">
                        <a:extLst>
                          <a:ext uri="{28A0092B-C50C-407E-A947-70E740481C1C}">
                            <a14:useLocalDpi xmlns:a14="http://schemas.microsoft.com/office/drawing/2010/main" val="0"/>
                          </a:ext>
                        </a:extLst>
                      </a:blip>
                      <a:srcRect b="11756"/>
                      <a:stretch/>
                    </pic:blipFill>
                    <pic:spPr bwMode="auto">
                      <a:xfrm>
                        <a:off x="0" y="0"/>
                        <a:ext cx="5452883" cy="6448588"/>
                      </a:xfrm>
                      <a:prstGeom prst="rect">
                        <a:avLst/>
                      </a:prstGeom>
                      <a:ln>
                        <a:noFill/>
                      </a:ln>
                      <a:extLst>
                        <a:ext uri="{53640926-AAD7-44D8-BBD7-CCE9431645EC}">
                          <a14:shadowObscured xmlns:a14="http://schemas.microsoft.com/office/drawing/2010/main"/>
                        </a:ext>
                      </a:extLst>
                    </pic:spPr>
                  </pic:pic>
                </a:graphicData>
              </a:graphic>
            </wp:inline>
          </w:drawing>
        </w:r>
      </w:ins>
    </w:p>
    <w:p w14:paraId="2E4ED8D4" w14:textId="446FB313" w:rsidR="00186BFE" w:rsidRPr="00DF7F5B" w:rsidRDefault="00DF7F5B" w:rsidP="00DF7F5B">
      <w:pPr>
        <w:pStyle w:val="Caption"/>
        <w:spacing w:before="0"/>
        <w:rPr>
          <w:sz w:val="22"/>
          <w:szCs w:val="22"/>
          <w:rPrChange w:id="784" w:author="Dominique Caron" w:date="2023-08-07T11:15:00Z">
            <w:rPr>
              <w:rFonts w:ascii="Times New Roman" w:hAnsi="Times New Roman"/>
            </w:rPr>
          </w:rPrChange>
        </w:rPr>
        <w:pPrChange w:id="785" w:author="Dominique Caron" w:date="2023-08-07T11:17:00Z">
          <w:pPr>
            <w:spacing w:line="480" w:lineRule="auto"/>
          </w:pPr>
        </w:pPrChange>
      </w:pPr>
      <w:ins w:id="786" w:author="Dominique Caron" w:date="2023-08-07T11:15:00Z">
        <w:r w:rsidRPr="00DF7F5B">
          <w:rPr>
            <w:b/>
            <w:bCs/>
            <w:rPrChange w:id="787" w:author="Dominique Caron" w:date="2023-08-07T11:15:00Z">
              <w:rPr/>
            </w:rPrChange>
          </w:rPr>
          <w:t>Figure 1: Trophic interactions model transferability analysis workflow.</w:t>
        </w:r>
        <w:r>
          <w:t xml:space="preserve"> Panel (a) shows an example workflow for between food web predictions. We trained a trophic interaction model using each food web considered in this study (panel </w:t>
        </w:r>
        <w:proofErr w:type="spellStart"/>
        <w:r>
          <w:t>a.I</w:t>
        </w:r>
        <w:proofErr w:type="spellEnd"/>
        <w:r>
          <w:t xml:space="preserve">). We measured the performance of the four models on a validation subset for within food web predictions, and the entire food webs for between food web predictions (panel </w:t>
        </w:r>
        <w:proofErr w:type="spellStart"/>
        <w:r>
          <w:t>a.II</w:t>
        </w:r>
        <w:proofErr w:type="spellEnd"/>
        <w:r>
          <w:t>). Panel (b) maps the spatial domain of each food web. The curves present the pairs of food web model used to make between food web predictions. Within food web predictions are not shown in the figure. Bar plots illustrate the proportion of amphibians (green), birds (yellow), mammals (purple), and reptiles (red) in each food web.</w:t>
        </w:r>
      </w:ins>
      <w:r w:rsidR="00000000">
        <w:br w:type="page"/>
      </w:r>
    </w:p>
    <w:p w14:paraId="21E11AAE" w14:textId="77777777" w:rsidR="00186BFE" w:rsidRDefault="00186BFE">
      <w:pPr>
        <w:spacing w:line="480" w:lineRule="auto"/>
        <w:rPr>
          <w:rFonts w:ascii="Times New Roman" w:hAnsi="Times New Roman"/>
        </w:rPr>
      </w:pPr>
    </w:p>
    <w:p w14:paraId="69DB463F" w14:textId="07B33E35" w:rsidR="00186BFE" w:rsidRDefault="00DF7F5B">
      <w:pPr>
        <w:spacing w:line="480" w:lineRule="auto"/>
        <w:rPr>
          <w:rFonts w:ascii="Times New Roman" w:hAnsi="Times New Roman"/>
        </w:rPr>
      </w:pPr>
      <w:r>
        <w:pict w14:anchorId="7ADBB6D4">
          <v:shape id="Frame5" o:spid="_x0000_s1034" type="#_x0000_t202" style="width:468pt;height:392.55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p w14:paraId="4D333825" w14:textId="6948BDE3" w:rsidR="00186BFE" w:rsidRDefault="00000000">
                  <w:pPr>
                    <w:pStyle w:val="Figure"/>
                  </w:pPr>
                  <w:r>
                    <w:rPr>
                      <w:b/>
                      <w:bCs/>
                      <w:noProof/>
                    </w:rPr>
                    <w:drawing>
                      <wp:inline distT="0" distB="0" distL="0" distR="0" wp14:anchorId="558E1CDE" wp14:editId="47F64564">
                        <wp:extent cx="5943600" cy="2971800"/>
                        <wp:effectExtent l="0" t="0" r="0" b="0"/>
                        <wp:docPr id="2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pic:cNvPicPr>
                                  <a:picLocks noChangeAspect="1" noChangeArrowheads="1"/>
                                </pic:cNvPicPr>
                              </pic:nvPicPr>
                              <pic:blipFill>
                                <a:blip r:embed="rId15"/>
                                <a:stretch>
                                  <a:fillRect/>
                                </a:stretch>
                              </pic:blipFill>
                              <pic:spPr bwMode="auto">
                                <a:xfrm>
                                  <a:off x="0" y="0"/>
                                  <a:ext cx="5943600" cy="2971800"/>
                                </a:xfrm>
                                <a:prstGeom prst="rect">
                                  <a:avLst/>
                                </a:prstGeom>
                              </pic:spPr>
                            </pic:pic>
                          </a:graphicData>
                        </a:graphic>
                      </wp:inline>
                    </w:drawing>
                  </w:r>
                  <w:r>
                    <w:rPr>
                      <w:b/>
                      <w:bCs/>
                    </w:rPr>
                    <w:t xml:space="preserve">Figure 2: Transferability of predictive models across geographic, </w:t>
                  </w:r>
                  <w:proofErr w:type="gramStart"/>
                  <w:r>
                    <w:rPr>
                      <w:b/>
                      <w:bCs/>
                    </w:rPr>
                    <w:t>environmental</w:t>
                  </w:r>
                  <w:proofErr w:type="gramEnd"/>
                  <w:r>
                    <w:rPr>
                      <w:b/>
                      <w:bCs/>
                    </w:rPr>
                    <w:t xml:space="preserve"> and phylogenetic distance</w:t>
                  </w:r>
                  <w:r>
                    <w:t>. In</w:t>
                  </w:r>
                  <w:del w:id="788" w:author="Dominique Caron" w:date="2023-08-07T11:19:00Z">
                    <w:r w:rsidDel="00DF7F5B">
                      <w:delText>dependently of</w:delText>
                    </w:r>
                  </w:del>
                  <w:r>
                    <w:t xml:space="preserve"> each panel, the points present the predictive performance (as area under the receiver operating curve, AUC) of a model food web prediction combination (16 combination; Table 2). For each panel, the thick line is the median effects while the envelop is the 95% credible interval on predictive performance built using the posterior predictive distribution of geographic, environmental, and phylogenetic distances. Panel (a) illustrate the total (includes the indirect effects of environmental and phylogenetic distances; turquoise) and partial (controlling for environmental and phylogenetic distances; dark blue) effects of geographic. Panel (b) shows the effect of environmental distance after controlling for geographic distance Panel (c) present the effect of phylogenetic distance after controlling for geographic distance.</w:t>
                  </w:r>
                </w:p>
              </w:txbxContent>
            </v:textbox>
            <w10:anchorlock/>
          </v:shape>
        </w:pict>
      </w:r>
      <w:del w:id="789" w:author="Dominique Caron" w:date="2023-08-07T11:19:00Z">
        <w:r w:rsidR="00000000" w:rsidDel="00DF7F5B">
          <w:br w:type="page"/>
        </w:r>
      </w:del>
    </w:p>
    <w:p w14:paraId="1C22C039" w14:textId="2921D394" w:rsidR="00186BFE" w:rsidDel="00DF7F5B" w:rsidRDefault="00000000">
      <w:pPr>
        <w:spacing w:line="480" w:lineRule="auto"/>
        <w:rPr>
          <w:del w:id="790" w:author="Dominique Caron" w:date="2023-08-07T11:19:00Z"/>
          <w:rFonts w:ascii="Times New Roman" w:hAnsi="Times New Roman"/>
        </w:rPr>
      </w:pPr>
      <w:r>
        <w:rPr>
          <w:noProof/>
        </w:rPr>
        <w:lastRenderedPageBreak/>
        <w:pict w14:anchorId="416EC978">
          <v:shape id="Frame1" o:spid="_x0000_s1030" type="#_x0000_t202" style="position:absolute;margin-left:0;margin-top:.05pt;width:468pt;height:336.6pt;z-index:20;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" filled="f" stroked="f">
            <v:textbox inset="0,0,0,0">
              <w:txbxContent>
                <w:p w14:paraId="63055CC3" w14:textId="77777777" w:rsidR="00186BFE" w:rsidRDefault="00000000">
                  <w:pPr>
                    <w:pStyle w:val="Figure"/>
                  </w:pPr>
                  <w:r>
                    <w:rPr>
                      <w:b/>
                      <w:bCs/>
                      <w:noProof/>
                      <w:rPrChange w:id="791" w:author="Dominique Caron" w:date="2023-07-26T21:46:00Z">
                        <w:rPr>
                          <w:noProof/>
                        </w:rPr>
                      </w:rPrChange>
                    </w:rPr>
                    <w:drawing>
                      <wp:inline distT="0" distB="0" distL="0" distR="0" wp14:anchorId="4DD0F7E0" wp14:editId="64C23174">
                        <wp:extent cx="5943600" cy="2971800"/>
                        <wp:effectExtent l="0" t="0" r="0"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a:blip r:embed="rId16"/>
                                <a:stretch>
                                  <a:fillRect/>
                                </a:stretch>
                              </pic:blipFill>
                              <pic:spPr bwMode="auto">
                                <a:xfrm>
                                  <a:off x="0" y="0"/>
                                  <a:ext cx="5943600" cy="2971800"/>
                                </a:xfrm>
                                <a:prstGeom prst="rect">
                                  <a:avLst/>
                                </a:prstGeom>
                              </pic:spPr>
                            </pic:pic>
                          </a:graphicData>
                        </a:graphic>
                      </wp:inline>
                    </w:drawing>
                  </w:r>
                  <w:r>
                    <w:rPr>
                      <w:b/>
                      <w:bCs/>
                      <w:rPrChange w:id="792" w:author="Dominique Caron" w:date="2023-07-26T21:46:00Z">
                        <w:rPr/>
                      </w:rPrChange>
                    </w:rPr>
                    <w:t>Figure 3: Predicting species interactions.</w:t>
                  </w:r>
                  <w:r>
                    <w:t xml:space="preserve"> Model predicti</w:t>
                  </w:r>
                  <w:del w:id="793" w:author="Dominique Caron" w:date="2023-07-26T21:47:00Z">
                    <w:r>
                      <w:delText>on</w:delText>
                    </w:r>
                  </w:del>
                  <w:ins w:id="794" w:author="Dominique Caron" w:date="2023-07-26T21:47:00Z">
                    <w:r>
                      <w:t>ve</w:t>
                    </w:r>
                  </w:ins>
                  <w:r>
                    <w:t xml:space="preserve"> performance for the species interactions in </w:t>
                  </w:r>
                  <w:del w:id="795" w:author="Dominique Caron" w:date="2023-07-26T21:47:00Z">
                    <w:r>
                      <w:delText xml:space="preserve">the </w:delText>
                    </w:r>
                  </w:del>
                  <w:r>
                    <w:t xml:space="preserve">alternative food webs. Each point shows the model performance in predicting the prey and predators of a single species using area under the receiver operating curve (AUC) as a metric. For each panel, the thick line is the median effects while the </w:t>
                  </w:r>
                  <w:del w:id="796" w:author="Dominique Caron" w:date="2023-07-26T21:47:00Z">
                    <w:r>
                      <w:delText>envelop</w:delText>
                    </w:r>
                  </w:del>
                  <w:ins w:id="797" w:author="Dominique Caron" w:date="2023-07-26T21:47:00Z">
                    <w:r>
                      <w:t>shaded area</w:t>
                    </w:r>
                  </w:ins>
                  <w: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square" side="largest"/>
          </v:shape>
        </w:pict>
      </w:r>
    </w:p>
    <w:p w14:paraId="7C34FC4E" w14:textId="77777777" w:rsidR="00186BFE" w:rsidRDefault="00000000">
      <w:pPr>
        <w:spacing w:line="480" w:lineRule="auto"/>
        <w:rPr>
          <w:rFonts w:ascii="Times New Roman" w:hAnsi="Times New Roman"/>
        </w:rPr>
      </w:pPr>
      <w:r>
        <w:br w:type="page"/>
      </w:r>
    </w:p>
    <w:p w14:paraId="17C045FB" w14:textId="43DBD1C6" w:rsidR="00186BFE" w:rsidDel="00DF7F5B" w:rsidRDefault="00000000">
      <w:pPr>
        <w:spacing w:line="480" w:lineRule="auto"/>
        <w:rPr>
          <w:del w:id="798" w:author="Dominique Caron" w:date="2023-08-07T11:19:00Z"/>
          <w:rFonts w:ascii="Times New Roman" w:hAnsi="Times New Roman"/>
        </w:rPr>
      </w:pPr>
      <w:r>
        <w:rPr>
          <w:noProof/>
        </w:rPr>
        <w:lastRenderedPageBreak/>
        <w:pict w14:anchorId="4879E14A">
          <v:shape id="Frame3" o:spid="_x0000_s1029" type="#_x0000_t202" style="position:absolute;margin-left:0;margin-top:.05pt;width:468pt;height:378.35pt;z-index:22;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" filled="f" stroked="f">
            <v:textbox inset="0,0,0,0">
              <w:txbxContent>
                <w:p w14:paraId="1372C5E6" w14:textId="77777777" w:rsidR="00186BFE" w:rsidRDefault="00000000">
                  <w:pPr>
                    <w:pStyle w:val="Figure"/>
                  </w:pPr>
                  <w:r>
                    <w:rPr>
                      <w:b/>
                      <w:bCs/>
                      <w:noProof/>
                    </w:rPr>
                    <w:drawing>
                      <wp:inline distT="0" distB="0" distL="0" distR="0" wp14:anchorId="08F00A42" wp14:editId="7BC634A7">
                        <wp:extent cx="5943600" cy="2976245"/>
                        <wp:effectExtent l="0" t="0" r="0" b="0"/>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17"/>
                                <a:stretch>
                                  <a:fillRect/>
                                </a:stretch>
                              </pic:blipFill>
                              <pic:spPr bwMode="auto">
                                <a:xfrm>
                                  <a:off x="0" y="0"/>
                                  <a:ext cx="5943600" cy="2976245"/>
                                </a:xfrm>
                                <a:prstGeom prst="rect">
                                  <a:avLst/>
                                </a:prstGeom>
                              </pic:spPr>
                            </pic:pic>
                          </a:graphicData>
                        </a:graphic>
                      </wp:inline>
                    </w:drawing>
                  </w:r>
                  <w:r>
                    <w:rPr>
                      <w:b/>
                      <w:bCs/>
                    </w:rPr>
                    <w:t>Figure 4: Predicting species functional role.</w:t>
                  </w:r>
                  <w: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side="largest"/>
          </v:shape>
        </w:pict>
      </w:r>
    </w:p>
    <w:p w14:paraId="46497B96" w14:textId="77777777" w:rsidR="00186BFE" w:rsidRDefault="00000000">
      <w:pPr>
        <w:spacing w:line="480" w:lineRule="auto"/>
        <w:rPr>
          <w:rFonts w:ascii="Times New Roman" w:hAnsi="Times New Roman"/>
        </w:rPr>
      </w:pPr>
      <w:del w:id="799" w:author="Dominique Caron" w:date="2023-08-07T11:19:00Z">
        <w:r w:rsidDel="00DF7F5B">
          <w:br w:type="page"/>
        </w:r>
      </w:del>
    </w:p>
    <w:p w14:paraId="0C16F553" w14:textId="10500544" w:rsidR="00186BFE" w:rsidDel="00DF7F5B" w:rsidRDefault="00000000">
      <w:pPr>
        <w:spacing w:line="480" w:lineRule="auto"/>
        <w:rPr>
          <w:del w:id="800" w:author="Dominique Caron" w:date="2023-08-07T11:20:00Z"/>
          <w:rFonts w:ascii="Times New Roman" w:hAnsi="Times New Roman"/>
        </w:rPr>
      </w:pPr>
      <w:r>
        <w:rPr>
          <w:noProof/>
        </w:rPr>
        <w:lastRenderedPageBreak/>
        <w:pict w14:anchorId="6A8136AE">
          <v:shape id="Frame6" o:spid="_x0000_s1028" type="#_x0000_t202" style="position:absolute;margin-left:0;margin-top:.05pt;width:468pt;height:391.75pt;z-index:2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" filled="f" stroked="f">
            <v:textbox inset="0,0,0,0">
              <w:txbxContent>
                <w:p w14:paraId="78A73EFD" w14:textId="77777777" w:rsidR="00186BFE" w:rsidRDefault="00000000">
                  <w:pPr>
                    <w:pStyle w:val="Figure"/>
                  </w:pPr>
                  <w:r>
                    <w:rPr>
                      <w:b/>
                      <w:bCs/>
                      <w:noProof/>
                      <w:rPrChange w:id="801" w:author="Dominique Caron" w:date="2023-07-26T21:47:00Z">
                        <w:rPr>
                          <w:noProof/>
                        </w:rPr>
                      </w:rPrChange>
                    </w:rPr>
                    <w:drawing>
                      <wp:inline distT="0" distB="0" distL="0" distR="0" wp14:anchorId="7DDEF116" wp14:editId="6CD3D419">
                        <wp:extent cx="5943600" cy="2971165"/>
                        <wp:effectExtent l="0" t="0" r="0" b="0"/>
                        <wp:docPr id="3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pic:cNvPicPr>
                                  <a:picLocks noChangeAspect="1" noChangeArrowheads="1"/>
                                </pic:cNvPicPr>
                              </pic:nvPicPr>
                              <pic:blipFill>
                                <a:blip r:embed="rId18"/>
                                <a:stretch>
                                  <a:fillRect/>
                                </a:stretch>
                              </pic:blipFill>
                              <pic:spPr bwMode="auto">
                                <a:xfrm>
                                  <a:off x="0" y="0"/>
                                  <a:ext cx="5943600" cy="2971165"/>
                                </a:xfrm>
                                <a:prstGeom prst="rect">
                                  <a:avLst/>
                                </a:prstGeom>
                              </pic:spPr>
                            </pic:pic>
                          </a:graphicData>
                        </a:graphic>
                      </wp:inline>
                    </w:drawing>
                  </w:r>
                  <w:r>
                    <w:rPr>
                      <w:b/>
                      <w:bCs/>
                      <w:rPrChange w:id="802" w:author="Dominique Caron" w:date="2023-07-26T21:47:00Z">
                        <w:rPr/>
                      </w:rPrChange>
                    </w:rPr>
                    <w:t>Figure 5: Prediction error of global food web properties.</w:t>
                  </w:r>
                  <w:r>
                    <w:t xml:space="preserve"> Relative error is the difference between the predicted and the empirical estimates divided by the empirical estimate. From left to right, the figure shows the relative error for </w:t>
                  </w:r>
                  <w:proofErr w:type="spellStart"/>
                  <w:r>
                    <w:t>connectance</w:t>
                  </w:r>
                  <w:proofErr w:type="spellEnd"/>
                  <w:r>
                    <w:t>,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side="largest"/>
          </v:shape>
        </w:pict>
      </w:r>
    </w:p>
    <w:p w14:paraId="67CE1DBC" w14:textId="77777777" w:rsidR="00186BFE" w:rsidRDefault="00186BFE">
      <w:pPr>
        <w:spacing w:line="480" w:lineRule="auto"/>
        <w:rPr>
          <w:rFonts w:ascii="Times New Roman" w:hAnsi="Times New Roman"/>
        </w:rPr>
      </w:pPr>
    </w:p>
    <w:sectPr w:rsidR="00186BFE">
      <w:footerReference w:type="default" r:id="rId19"/>
      <w:type w:val="continuous"/>
      <w:pgSz w:w="12240" w:h="15840"/>
      <w:pgMar w:top="1440" w:right="1440" w:bottom="1716" w:left="1440" w:header="0" w:footer="1440" w:gutter="0"/>
      <w:lnNumType w:countBy="1" w:distance="283" w:restart="continuous"/>
      <w:cols w:space="720"/>
      <w:formProt w:val="0"/>
      <w:docGrid w:linePitch="312" w:charSpace="-614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1" w:author="Auteur inconnu" w:date="2023-07-26T10:51:00Z" w:initials="">
    <w:p w14:paraId="00AE074C" w14:textId="77777777" w:rsidR="00186BFE" w:rsidRDefault="00000000">
      <w:r>
        <w:rPr>
          <w:sz w:val="20"/>
        </w:rPr>
        <w:t xml:space="preserve">I see two ways to do it : </w:t>
      </w:r>
    </w:p>
    <w:p w14:paraId="2F5A9054" w14:textId="77777777" w:rsidR="00186BFE" w:rsidRDefault="00186BFE"/>
    <w:p w14:paraId="405FB651" w14:textId="77777777" w:rsidR="00186BFE" w:rsidRDefault="00000000">
      <w:r>
        <w:rPr>
          <w:sz w:val="20"/>
        </w:rPr>
        <w:t>i)  priors are established so that they respect higher level properties. For instance, the intercept of a trait-matching model will influence degree and connectance – that’s the point of the matching centrality algorithm of Rohr et al.  That would be similar to what Talluto et al. 2015 were proposing for species distribution models, where response functions were constrained by lower level observations (e.g. experiments)</w:t>
      </w:r>
    </w:p>
    <w:p w14:paraId="32E21190" w14:textId="77777777" w:rsidR="00186BFE" w:rsidRDefault="00186BFE"/>
    <w:p w14:paraId="25C89216" w14:textId="77777777" w:rsidR="00186BFE" w:rsidRDefault="00000000">
      <w:r>
        <w:rPr>
          <w:sz w:val="20"/>
        </w:rPr>
        <w:t xml:space="preserve">ii) joint optimisation. Right now, the model optimization is based on the match of predictions with observed interactions. But there is the possibility to also optimize for higher level properties (e.g. degree) when fitting a lower level model. A proposed parameter value may improve the fit to the lower level observation (pairwise interaction) but it may have a cost at higher level observation (degree). In such a situation, the final set of parameters would be a tradeoff between fits at two levels of organization. I never seen anything like that. </w:t>
      </w:r>
    </w:p>
    <w:p w14:paraId="1A99287E" w14:textId="77777777" w:rsidR="00186BFE" w:rsidRDefault="00186BFE"/>
    <w:p w14:paraId="00B31CBB" w14:textId="77777777" w:rsidR="00186BFE" w:rsidRDefault="00186BFE"/>
    <w:p w14:paraId="7261D2D3" w14:textId="77777777" w:rsidR="00186BFE" w:rsidRDefault="00186BFE"/>
  </w:comment>
  <w:comment w:id="747" w:author="Laura Pollock, Dr." w:date="2023-07-31T18:51:00Z" w:initials="LPD">
    <w:p w14:paraId="2DE1DEE4" w14:textId="77777777" w:rsidR="00186BFE" w:rsidRDefault="00000000">
      <w:r>
        <w:rPr>
          <w:rFonts w:eastAsia="DejaVu Sans" w:cs="Mangal"/>
          <w:kern w:val="0"/>
          <w:sz w:val="20"/>
          <w:szCs w:val="18"/>
          <w:lang w:val="en-US" w:eastAsia="en-US" w:bidi="en-US"/>
        </w:rPr>
        <w:t xml:space="preserve">you could cite the paper on model integration of SDMs and say ‘reviewed in’ rather than or in add to Brian’s paper.. as there are tons of approaches to this.. </w:t>
      </w:r>
    </w:p>
    <w:p w14:paraId="4D30A7F8" w14:textId="77777777" w:rsidR="00186BFE" w:rsidRDefault="00186BFE"/>
    <w:p w14:paraId="5EA8B872" w14:textId="77777777" w:rsidR="00186BFE" w:rsidRDefault="00000000">
      <w:hyperlink r:id="rId1">
        <w:r>
          <w:rPr>
            <w:rFonts w:eastAsia="DejaVu Sans" w:cs="DejaVu Sans"/>
            <w:kern w:val="0"/>
            <w:lang w:val="en-US" w:eastAsia="en-US" w:bidi="en-US"/>
          </w:rPr>
          <w:t>https://www.cell.com/trends/ecology-evolution/fulltext/S0169-5347(19)30255-1</w:t>
        </w:r>
      </w:hyperlink>
    </w:p>
  </w:comment>
  <w:comment w:id="748" w:author="Dominique Caron" w:date="2023-08-03T14:41:00Z" w:initials="DC">
    <w:p w14:paraId="09B8E813" w14:textId="77777777" w:rsidR="00186BFE" w:rsidRDefault="00000000">
      <w:r>
        <w:rPr>
          <w:i/>
          <w:sz w:val="16"/>
        </w:rPr>
        <w:t>Reply to Laura Pollock, Dr. (2023-07-31, 18:51): "..."</w:t>
      </w:r>
    </w:p>
    <w:p w14:paraId="15ABE1A5" w14:textId="77777777" w:rsidR="00186BFE" w:rsidRDefault="00000000">
      <w:r>
        <w:rPr>
          <w:rFonts w:eastAsia="DejaVu Sans" w:cs="DejaVu Sans"/>
          <w:kern w:val="0"/>
          <w:sz w:val="20"/>
        </w:rPr>
        <w:t>I put Zurell 2020 instead. it seems more linked. My understanding is that Isaac talks more about data integration than model integration.</w:t>
      </w:r>
    </w:p>
    <w:p w14:paraId="7DFC2804" w14:textId="77777777" w:rsidR="00186BFE" w:rsidRDefault="00186BFE"/>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61D2D3" w15:done="0"/>
  <w15:commentEx w15:paraId="5EA8B872" w15:done="0"/>
  <w15:commentEx w15:paraId="7DFC28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61D2D3" w16cid:durableId="287B4686"/>
  <w16cid:commentId w16cid:paraId="5EA8B872" w16cid:durableId="287B4687"/>
  <w16cid:commentId w16cid:paraId="7DFC2804" w16cid:durableId="287B46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B4BD6" w14:textId="77777777" w:rsidR="00C13537" w:rsidRDefault="00C13537">
      <w:r>
        <w:separator/>
      </w:r>
    </w:p>
  </w:endnote>
  <w:endnote w:type="continuationSeparator" w:id="0">
    <w:p w14:paraId="6AA3A3DD" w14:textId="77777777" w:rsidR="00C13537" w:rsidRDefault="00C13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AR PL SungtiL GB">
    <w:charset w:val="00"/>
    <w:family w:val="auto"/>
    <w:pitch w:val="variable"/>
  </w:font>
  <w:font w:name="Lohit Devanagari">
    <w:altName w:val="Cambri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2"/>
    <w:family w:val="auto"/>
    <w:pitch w:val="default"/>
  </w:font>
  <w:font w:name="Liberation Sans">
    <w:altName w:val="Arial"/>
    <w:charset w:val="01"/>
    <w:family w:val="swiss"/>
    <w:pitch w:val="variable"/>
  </w:font>
  <w:font w:name="Mangal">
    <w:panose1 w:val="00000400000000000000"/>
    <w:charset w:val="01"/>
    <w:family w:val="roman"/>
    <w:pitch w:val="variable"/>
    <w:sig w:usb0="0000A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jaVu San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AED1F" w14:textId="77777777" w:rsidR="00186BFE" w:rsidRDefault="00000000">
    <w:pPr>
      <w:pStyle w:val="Footer"/>
      <w:jc w:val="right"/>
    </w:pPr>
    <w:r>
      <w:fldChar w:fldCharType="begin"/>
    </w:r>
    <w:r>
      <w:instrText>PAGE</w:instrText>
    </w:r>
    <w:r>
      <w:fldChar w:fldCharType="separate"/>
    </w:r>
    <w:r>
      <w:t>44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5D963" w14:textId="77777777" w:rsidR="00186BFE" w:rsidRDefault="00000000">
    <w:pPr>
      <w:pStyle w:val="Footer"/>
      <w:jc w:val="right"/>
    </w:pPr>
    <w:r>
      <w:fldChar w:fldCharType="begin"/>
    </w:r>
    <w:r>
      <w:instrText>PAGE</w:instrText>
    </w:r>
    <w:r>
      <w:fldChar w:fldCharType="separate"/>
    </w:r>
    <w:r>
      <w:t>44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751A0" w14:textId="77777777" w:rsidR="00C13537" w:rsidRDefault="00C13537">
      <w:r>
        <w:separator/>
      </w:r>
    </w:p>
  </w:footnote>
  <w:footnote w:type="continuationSeparator" w:id="0">
    <w:p w14:paraId="3E4AC7A3" w14:textId="77777777" w:rsidR="00C13537" w:rsidRDefault="00C13537">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minique Caron">
    <w15:presenceInfo w15:providerId="AD" w15:userId="S::dominique.caron@mail.mcgill.ca::e5195505-ce3f-4f84-baeb-1cd38deb0d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86BFE"/>
    <w:rsid w:val="000A51F3"/>
    <w:rsid w:val="00186BFE"/>
    <w:rsid w:val="002D37AA"/>
    <w:rsid w:val="003214B8"/>
    <w:rsid w:val="00670D9C"/>
    <w:rsid w:val="008D0F4B"/>
    <w:rsid w:val="008F5789"/>
    <w:rsid w:val="00C13537"/>
    <w:rsid w:val="00DD0A01"/>
    <w:rsid w:val="00DF7F5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31D679D4"/>
  <w15:docId w15:val="{747A780C-B17D-438D-90A2-22D1EB3AD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2"/>
        <w:sz w:val="24"/>
        <w:szCs w:val="24"/>
        <w:lang w:val="en-CA"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character" w:customStyle="1" w:styleId="NumberingSymbols">
    <w:name w:val="Numbering Symbols"/>
    <w:qFormat/>
  </w:style>
  <w:style w:type="character" w:customStyle="1" w:styleId="LineNumbering">
    <w:name w:val="Line Numbering"/>
  </w:style>
  <w:style w:type="character" w:styleId="CommentReference">
    <w:name w:val="annotation reference"/>
    <w:basedOn w:val="DefaultParagraphFont"/>
    <w:qFormat/>
    <w:rPr>
      <w:sz w:val="16"/>
      <w:szCs w:val="16"/>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link w:val="BodyTextChar"/>
    <w:pPr>
      <w:spacing w:after="140" w:line="480"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Figure">
    <w:name w:val="Figure"/>
    <w:basedOn w:val="Caption"/>
    <w:qFormat/>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
    <w:name w:val="Table"/>
    <w:basedOn w:val="Caption"/>
    <w:qFormat/>
  </w:style>
  <w:style w:type="paragraph" w:customStyle="1" w:styleId="Bibliography1">
    <w:name w:val="Bibliography 1"/>
    <w:basedOn w:val="Index"/>
    <w:qFormat/>
    <w:pPr>
      <w:spacing w:line="480" w:lineRule="atLeast"/>
      <w:ind w:left="720" w:hanging="720"/>
    </w:pPr>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Normal"/>
    <w:pPr>
      <w:suppressLineNumbers/>
      <w:tabs>
        <w:tab w:val="center" w:pos="4986"/>
        <w:tab w:val="right" w:pos="9972"/>
      </w:tabs>
    </w:pPr>
  </w:style>
  <w:style w:type="paragraph" w:styleId="Header">
    <w:name w:val="header"/>
    <w:basedOn w:val="Normal"/>
    <w:pPr>
      <w:suppressLineNumbers/>
      <w:tabs>
        <w:tab w:val="center" w:pos="4986"/>
        <w:tab w:val="right" w:pos="9972"/>
      </w:tabs>
    </w:pPr>
  </w:style>
  <w:style w:type="paragraph" w:customStyle="1" w:styleId="Illustration">
    <w:name w:val="Illustration"/>
    <w:basedOn w:val="Caption"/>
    <w:qFormat/>
  </w:style>
  <w:style w:type="paragraph" w:styleId="CommentText">
    <w:name w:val="annotation text"/>
    <w:basedOn w:val="Normal"/>
    <w:link w:val="CommentTextChar"/>
    <w:uiPriority w:val="99"/>
    <w:semiHidden/>
    <w:unhideWhenUsed/>
    <w:rPr>
      <w:rFonts w:cs="Mangal"/>
      <w:sz w:val="20"/>
      <w:szCs w:val="18"/>
    </w:rPr>
  </w:style>
  <w:style w:type="character" w:customStyle="1" w:styleId="CommentTextChar">
    <w:name w:val="Comment Text Char"/>
    <w:basedOn w:val="DefaultParagraphFont"/>
    <w:link w:val="CommentText"/>
    <w:uiPriority w:val="99"/>
    <w:semiHidden/>
    <w:rPr>
      <w:rFonts w:cs="Mangal"/>
      <w:sz w:val="20"/>
      <w:szCs w:val="18"/>
    </w:rPr>
  </w:style>
  <w:style w:type="paragraph" w:styleId="Revision">
    <w:name w:val="Revision"/>
    <w:hidden/>
    <w:uiPriority w:val="99"/>
    <w:semiHidden/>
    <w:rsid w:val="002D37AA"/>
    <w:pPr>
      <w:suppressAutoHyphens w:val="0"/>
    </w:pPr>
    <w:rPr>
      <w:rFonts w:cs="Mangal"/>
      <w:szCs w:val="21"/>
    </w:rPr>
  </w:style>
  <w:style w:type="character" w:styleId="LineNumber">
    <w:name w:val="line number"/>
    <w:basedOn w:val="DefaultParagraphFont"/>
    <w:uiPriority w:val="99"/>
    <w:semiHidden/>
    <w:unhideWhenUsed/>
    <w:rsid w:val="002D37AA"/>
  </w:style>
  <w:style w:type="character" w:customStyle="1" w:styleId="BodyTextChar">
    <w:name w:val="Body Text Char"/>
    <w:basedOn w:val="DefaultParagraphFont"/>
    <w:link w:val="BodyText"/>
    <w:rsid w:val="00670D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704881">
      <w:bodyDiv w:val="1"/>
      <w:marLeft w:val="0"/>
      <w:marRight w:val="0"/>
      <w:marTop w:val="0"/>
      <w:marBottom w:val="0"/>
      <w:divBdr>
        <w:top w:val="none" w:sz="0" w:space="0" w:color="auto"/>
        <w:left w:val="none" w:sz="0" w:space="0" w:color="auto"/>
        <w:bottom w:val="none" w:sz="0" w:space="0" w:color="auto"/>
        <w:right w:val="none" w:sz="0" w:space="0" w:color="auto"/>
      </w:divBdr>
    </w:div>
    <w:div w:id="1563708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cell.com/trends/ecology-evolution/fulltext/S0169-5347(19)30255-1"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package" Target="embeddings/Microsoft_Excel_Worksheet1.xlsx"/><Relationship Id="rId18" Type="http://schemas.openxmlformats.org/officeDocument/2006/relationships/image" Target="media/image7.png"/><Relationship Id="rId3" Type="http://schemas.openxmlformats.org/officeDocument/2006/relationships/webSettings" Target="webSettings.xml"/><Relationship Id="rId21"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2.emf"/><Relationship Id="rId17"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package" Target="embeddings/Microsoft_Excel_Worksheet.xlsx"/><Relationship Id="rId5" Type="http://schemas.openxmlformats.org/officeDocument/2006/relationships/endnotes" Target="endnotes.xml"/><Relationship Id="rId15" Type="http://schemas.openxmlformats.org/officeDocument/2006/relationships/image" Target="media/image4.png"/><Relationship Id="rId10" Type="http://schemas.openxmlformats.org/officeDocument/2006/relationships/image" Target="media/image1.emf"/><Relationship Id="rId19"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2698</TotalTime>
  <Pages>39</Pages>
  <Words>9343</Words>
  <Characters>53261</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Dominique Caron</cp:lastModifiedBy>
  <cp:revision>401</cp:revision>
  <dcterms:created xsi:type="dcterms:W3CDTF">2022-03-24T14:13:00Z</dcterms:created>
  <dcterms:modified xsi:type="dcterms:W3CDTF">2023-08-07T15:20:00Z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id="707z3IYs"/&gt;&lt;style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