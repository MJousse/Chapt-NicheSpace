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480"/>
        <w:rPr>
          <w:b/>
          <w:bCs/>
        </w:rPr>
      </w:pPr>
      <w:r>
        <w:rPr>
          <w:b/>
          <w:bCs/>
        </w:rPr>
        <w:t>Trait-matching models predict pairwise interactions across regions, not food web properties</w:t>
      </w:r>
    </w:p>
    <w:p>
      <w:pPr>
        <w:pStyle w:val="Normal"/>
        <w:spacing w:lineRule="auto" w:line="480"/>
        <w:rPr>
          <w:rFonts w:ascii="Times New Roman" w:hAnsi="Times New Roman"/>
          <w:b/>
          <w:bCs/>
        </w:rPr>
      </w:pPr>
      <w:r>
        <w:rPr>
          <w:rFonts w:ascii="Times New Roman" w:hAnsi="Times New Roman"/>
          <w:b/>
          <w:bCs/>
        </w:rPr>
      </w:r>
    </w:p>
    <w:p>
      <w:pPr>
        <w:pStyle w:val="Normal"/>
        <w:spacing w:lineRule="auto" w:line="480"/>
        <w:rPr/>
      </w:pPr>
      <w:r>
        <w:rPr>
          <w:rFonts w:ascii="Times New Roman" w:hAnsi="Times New Roman"/>
          <w:b/>
          <w:bCs/>
        </w:rPr>
        <w:t>Running title:</w:t>
      </w:r>
      <w:r>
        <w:rPr>
          <w:rFonts w:ascii="Times New Roman" w:hAnsi="Times New Roman"/>
        </w:rPr>
        <w:t xml:space="preserve"> Interaction models transferability</w:t>
      </w:r>
    </w:p>
    <w:p>
      <w:pPr>
        <w:pStyle w:val="Normal"/>
        <w:spacing w:lineRule="auto" w:line="480"/>
        <w:rPr>
          <w:rFonts w:ascii="Times New Roman" w:hAnsi="Times New Roman"/>
          <w:b/>
          <w:bCs/>
        </w:rPr>
      </w:pPr>
      <w:r>
        <w:rPr>
          <w:rFonts w:ascii="Times New Roman" w:hAnsi="Times New Roman"/>
          <w:b/>
          <w:bCs/>
        </w:rPr>
      </w:r>
    </w:p>
    <w:p>
      <w:pPr>
        <w:pStyle w:val="Normal"/>
        <w:spacing w:lineRule="auto" w:line="480"/>
        <w:rPr>
          <w:rFonts w:ascii="Times New Roman" w:hAnsi="Times New Roman"/>
          <w:b/>
          <w:bCs/>
        </w:rPr>
      </w:pPr>
      <w:r>
        <w:rPr>
          <w:rFonts w:ascii="Times New Roman" w:hAnsi="Times New Roman"/>
          <w:b/>
          <w:bCs/>
        </w:rPr>
        <w:t>Abstract</w:t>
      </w:r>
    </w:p>
    <w:p>
      <w:pPr>
        <w:pStyle w:val="Normal"/>
        <w:spacing w:lineRule="auto" w:line="480"/>
        <w:rPr/>
      </w:pPr>
      <w:r>
        <w:rPr>
          <w:rFonts w:ascii="Times New Roman" w:hAnsi="Times New Roman"/>
          <w:b/>
          <w:bCs/>
        </w:rPr>
        <w:t xml:space="preserve">Aim: </w:t>
      </w:r>
      <w:r>
        <w:rPr>
          <w:rFonts w:ascii="Times New Roman" w:hAnsi="Times New Roman"/>
        </w:rPr>
        <w:t xml:space="preserve">Trophic interactions are </w:t>
      </w:r>
      <w:del w:id="0" w:author="Dominique Caron" w:date="2023-12-20T11:26:10Z">
        <w:r>
          <w:rPr>
            <w:rFonts w:ascii="Times New Roman" w:hAnsi="Times New Roman"/>
          </w:rPr>
          <w:delText>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w:delText>
        </w:r>
      </w:del>
      <w:ins w:id="1" w:author="Dominique Caron" w:date="2023-12-20T11:26:10Z">
        <w:r>
          <w:rPr>
            <w:rFonts w:ascii="Times New Roman" w:hAnsi="Times New Roman"/>
          </w:rPr>
          <w:t>essential for understanding how ecosystems function, but empirical data on interactions is lacking for most taxa in most ecosystems. Fortunately, trophic interactions can be estimated with trait-based models to some degree. We test how well these models can extrapolate to new ecological communities (necessary for the success of these models to fill data gaps)</w:t>
        </w:r>
      </w:ins>
      <w:r>
        <w:rPr>
          <w:rFonts w:ascii="Times New Roman" w:hAnsi="Times New Roman"/>
        </w:rPr>
        <w:t xml:space="preserve"> both in terms of pairwise predator-prey interactions and higher-level food web attributes (i.e., species position, food web-level properties).</w:t>
      </w:r>
    </w:p>
    <w:p>
      <w:pPr>
        <w:pStyle w:val="Normal"/>
        <w:spacing w:lineRule="auto" w:line="480"/>
        <w:rPr/>
      </w:pPr>
      <w:r>
        <w:rPr>
          <w:rFonts w:ascii="Times New Roman" w:hAnsi="Times New Roman"/>
          <w:b/>
          <w:bCs/>
        </w:rPr>
        <w:t xml:space="preserve">Location: </w:t>
      </w:r>
      <w:r>
        <w:rPr>
          <w:rFonts w:ascii="Times New Roman" w:hAnsi="Times New Roman"/>
        </w:rPr>
        <w:t>Canada, Europe, Tanzania.</w:t>
      </w:r>
    </w:p>
    <w:p>
      <w:pPr>
        <w:pStyle w:val="Normal"/>
        <w:spacing w:lineRule="auto" w:line="480"/>
        <w:rPr/>
      </w:pPr>
      <w:r>
        <w:rPr>
          <w:rFonts w:ascii="Times New Roman" w:hAnsi="Times New Roman"/>
          <w:b/>
          <w:bCs/>
        </w:rPr>
        <w:t xml:space="preserve">Time period: </w:t>
      </w:r>
      <w:r>
        <w:rPr>
          <w:rFonts w:ascii="Times New Roman" w:hAnsi="Times New Roman"/>
        </w:rPr>
        <w:t>Current.</w:t>
      </w:r>
    </w:p>
    <w:p>
      <w:pPr>
        <w:pStyle w:val="Normal"/>
        <w:spacing w:lineRule="auto" w:line="480"/>
        <w:rPr/>
      </w:pPr>
      <w:r>
        <w:rPr>
          <w:rFonts w:ascii="Times New Roman" w:hAnsi="Times New Roman"/>
          <w:b/>
          <w:bCs/>
        </w:rPr>
        <w:t xml:space="preserve">Major taxa studied: </w:t>
      </w:r>
      <w:r>
        <w:rPr>
          <w:rFonts w:ascii="Times New Roman" w:hAnsi="Times New Roman"/>
        </w:rPr>
        <w:t>Terrestrial vertebrates.</w:t>
      </w:r>
    </w:p>
    <w:p>
      <w:pPr>
        <w:pStyle w:val="Normal"/>
        <w:spacing w:lineRule="auto" w:line="480"/>
        <w:rPr/>
      </w:pPr>
      <w:r>
        <w:rPr>
          <w:rFonts w:ascii="Times New Roman" w:hAnsi="Times New Roman"/>
          <w:b/>
          <w:bCs/>
        </w:rPr>
        <w:t xml:space="preserve">Methods: </w:t>
      </w:r>
      <w:r>
        <w:rPr>
          <w:rFonts w:ascii="Times New Roman" w:hAnsi="Times New Roman"/>
        </w:rPr>
        <w:t xml:space="preserve">We </w:t>
      </w:r>
      <w:del w:id="2" w:author="Dominique Caron" w:date="2023-12-20T11:26:52Z">
        <w:r>
          <w:rPr>
            <w:rFonts w:ascii="Times New Roman" w:hAnsi="Times New Roman"/>
          </w:rPr>
          <w:delText>use a</w:delText>
        </w:r>
      </w:del>
      <w:ins w:id="3" w:author="Dominique Caron" w:date="2023-12-20T11:26:52Z">
        <w:r>
          <w:rPr>
            <w:rFonts w:ascii="Times New Roman" w:hAnsi="Times New Roman"/>
          </w:rPr>
          <w:t>train</w:t>
        </w:r>
      </w:ins>
      <w:r>
        <w:rPr>
          <w:rFonts w:ascii="Times New Roman" w:hAnsi="Times New Roman"/>
        </w:rPr>
        <w:t xml:space="preserve"> trait-based model</w:t>
      </w:r>
      <w:ins w:id="4" w:author="Dominique Caron" w:date="2023-12-26T10:34:17Z">
        <w:r>
          <w:rPr>
            <w:rFonts w:ascii="Times New Roman" w:hAnsi="Times New Roman"/>
          </w:rPr>
          <w:t>s</w:t>
        </w:r>
      </w:ins>
      <w:r>
        <w:rPr>
          <w:rFonts w:ascii="Times New Roman" w:hAnsi="Times New Roman"/>
        </w:rPr>
        <w:t xml:space="preserve"> of pairwise trophic interactions</w:t>
      </w:r>
      <w:del w:id="5" w:author="Dominique Caron" w:date="2023-12-20T11:27:16Z">
        <w:r>
          <w:rPr>
            <w:rFonts w:ascii="Times New Roman" w:hAnsi="Times New Roman"/>
          </w:rPr>
          <w:delText>, trained independently on four different terrestrial</w:delText>
        </w:r>
      </w:del>
      <w:ins w:id="6" w:author="Dominique Caron" w:date="2023-12-20T11:27:16Z">
        <w:r>
          <w:rPr>
            <w:rFonts w:ascii="Times New Roman" w:hAnsi="Times New Roman"/>
          </w:rPr>
          <w:t xml:space="preserve"> </w:t>
        </w:r>
      </w:ins>
      <w:ins w:id="7" w:author="Dominique Caron" w:date="2023-12-20T11:27:16Z">
        <w:r>
          <w:rPr>
            <w:rFonts w:ascii="Times New Roman" w:hAnsi="Times New Roman"/>
          </w:rPr>
          <w:t>on four independent</w:t>
        </w:r>
      </w:ins>
      <w:r>
        <w:rPr>
          <w:rFonts w:ascii="Times New Roman" w:hAnsi="Times New Roman"/>
        </w:rPr>
        <w:t xml:space="preserve"> vertebrate food webs (Canadian tundra, Serengeti, alpine south-eastern Pyrenees, and entire Europe) </w:t>
      </w:r>
      <w:del w:id="8" w:author="Dominique Caron" w:date="2023-12-20T11:27:42Z">
        <w:r>
          <w:rPr>
            <w:rFonts w:ascii="Times New Roman" w:hAnsi="Times New Roman"/>
          </w:rPr>
          <w:delText>and assess the ability of each instance of the model to predict alternative food webs. We test how well predictions recover individual predator-prey interactions as well as higher level food web properties across geographical locations.</w:delText>
        </w:r>
      </w:del>
      <w:ins w:id="9" w:author="Dominique Caron" w:date="2023-12-20T11:27:42Z">
        <w:r>
          <w:rPr>
            <w:rFonts w:ascii="Times New Roman" w:hAnsi="Times New Roman"/>
          </w:rPr>
          <w:t xml:space="preserve">and evaluate how well these models predict pairwise interactions and network properties for each of the set of food webs. </w:t>
        </w:r>
      </w:ins>
    </w:p>
    <w:p>
      <w:pPr>
        <w:pStyle w:val="Normal"/>
        <w:spacing w:lineRule="auto" w:line="480"/>
        <w:rPr/>
      </w:pPr>
      <w:r>
        <w:rPr>
          <w:rFonts w:ascii="Times New Roman" w:hAnsi="Times New Roman"/>
          <w:b/>
          <w:bCs/>
        </w:rPr>
        <w:t xml:space="preserve">Results: </w:t>
      </w:r>
      <w:r>
        <w:rPr>
          <w:rFonts w:ascii="Times New Roman" w:hAnsi="Times New Roman"/>
        </w:rPr>
        <w:t>We find that,</w:t>
      </w:r>
      <w:ins w:id="10" w:author="Dominique Caron" w:date="2023-12-20T11:27:58Z">
        <w:r>
          <w:rPr>
            <w:rFonts w:ascii="Times New Roman" w:hAnsi="Times New Roman"/>
          </w:rPr>
          <w:t xml:space="preserve"> </w:t>
        </w:r>
      </w:ins>
      <w:ins w:id="11" w:author="Dominique Caron" w:date="2023-12-20T11:27:58Z">
        <w:r>
          <w:rPr>
            <w:rFonts w:ascii="Times New Roman" w:hAnsi="Times New Roman"/>
          </w:rPr>
          <w:t>overall,</w:t>
        </w:r>
      </w:ins>
      <w:r>
        <w:rPr>
          <w:rFonts w:ascii="Times New Roman" w:hAnsi="Times New Roman"/>
        </w:rPr>
        <w:t xml:space="preserve"> </w:t>
      </w:r>
      <w:del w:id="12" w:author="Dominique Caron" w:date="2023-12-20T11:28:17Z">
        <w:r>
          <w:rPr>
            <w:rFonts w:ascii="Times New Roman" w:hAnsi="Times New Roman"/>
          </w:rPr>
          <w:delText>given enough phylogenetic and environmental similarities between</w:delText>
        </w:r>
      </w:del>
      <w:del w:id="13" w:author="Dominique Caron" w:date="2023-11-29T11:03:30Z">
        <w:r>
          <w:rPr>
            <w:rFonts w:ascii="Times New Roman" w:hAnsi="Times New Roman"/>
          </w:rPr>
          <w:delText xml:space="preserve"> </w:delText>
        </w:r>
      </w:del>
      <w:del w:id="14" w:author="Dominique Caron" w:date="2023-12-20T11:28:17Z">
        <w:r>
          <w:rPr>
            <w:rFonts w:ascii="Times New Roman" w:hAnsi="Times New Roman"/>
          </w:rPr>
          <w:delText xml:space="preserve">food webs, </w:delText>
        </w:r>
      </w:del>
      <w:r>
        <w:rPr>
          <w:rFonts w:ascii="Times New Roman" w:hAnsi="Times New Roman"/>
        </w:rPr>
        <w:t>trait-based models predict most interactions and their absence correctly</w:t>
      </w:r>
      <w:del w:id="15" w:author="Dominique Caron" w:date="2023-12-26T10:37:10Z">
        <w:r>
          <w:rPr>
            <w:rFonts w:ascii="Times New Roman" w:hAnsi="Times New Roman"/>
          </w:rPr>
          <w:delText xml:space="preserve"> (AUC &gt; 0.82)</w:delText>
        </w:r>
      </w:del>
      <w:r>
        <w:rPr>
          <w:rFonts w:ascii="Times New Roman" w:hAnsi="Times New Roman"/>
        </w:rPr>
        <w:t>, even across highly contrasting environments</w:t>
      </w:r>
      <w:del w:id="16" w:author="Dominique Caron" w:date="2023-12-20T11:29:09Z">
        <w:r>
          <w:rPr>
            <w:rFonts w:ascii="Times New Roman" w:hAnsi="Times New Roman"/>
          </w:rPr>
          <w:delText>. However, network metrics were less well-predicted than single interactions by our models. Predicted food webs were</w:delText>
        </w:r>
      </w:del>
      <w:ins w:id="17" w:author="Dominique Caron" w:date="2023-12-20T11:28:55Z">
        <w:r>
          <w:rPr>
            <w:rFonts w:ascii="Times New Roman" w:hAnsi="Times New Roman"/>
          </w:rPr>
          <w:t>. Performance declined with environmental and phylogenetic distance from within food webs (AUC &gt; 0.90) to the strong contrast of the tundra-Serengeti (AUC &gt; 0.75). Network metrics were less well-predicted than single interactions by our models with predicted food webs being</w:t>
        </w:r>
      </w:ins>
      <w:r>
        <w:rPr>
          <w:rFonts w:ascii="Times New Roman" w:hAnsi="Times New Roman"/>
        </w:rPr>
        <w:t xml:space="preserve"> more connected, less modular, and </w:t>
      </w:r>
      <w:del w:id="18" w:author="Dominique Caron" w:date="2023-12-20T11:29:59Z">
        <w:r>
          <w:rPr>
            <w:rFonts w:ascii="Times New Roman" w:hAnsi="Times New Roman"/>
          </w:rPr>
          <w:delText>had</w:delText>
        </w:r>
      </w:del>
      <w:ins w:id="19" w:author="Dominique Caron" w:date="2023-12-20T11:29:59Z">
        <w:r>
          <w:rPr>
            <w:rFonts w:ascii="Times New Roman" w:hAnsi="Times New Roman"/>
          </w:rPr>
          <w:t>with</w:t>
        </w:r>
      </w:ins>
      <w:r>
        <w:rPr>
          <w:rFonts w:ascii="Times New Roman" w:hAnsi="Times New Roman"/>
        </w:rPr>
        <w:t xml:space="preserve"> higher mean trophic levels than observed. </w:t>
      </w:r>
    </w:p>
    <w:p>
      <w:pPr>
        <w:pStyle w:val="Normal"/>
        <w:spacing w:lineRule="auto" w:line="480"/>
        <w:rPr/>
      </w:pPr>
      <w:r>
        <w:rPr>
          <w:rFonts w:ascii="Times New Roman" w:hAnsi="Times New Roman"/>
          <w:b/>
          <w:bCs/>
        </w:rPr>
        <w:t xml:space="preserve">Main conclusions: </w:t>
      </w:r>
      <w:r>
        <w:rPr>
          <w:rFonts w:ascii="Times New Roman" w:hAnsi="Times New Roman"/>
        </w:rPr>
        <w:t xml:space="preserve">Theory predicts that the variability observed in food webs can be explained by differences in trait distributions and trait-matching relationships. </w:t>
      </w:r>
      <w:del w:id="20" w:author="Dominique Caron" w:date="2023-12-20T11:30:58Z">
        <w:r>
          <w:rPr>
            <w:rFonts w:ascii="Times New Roman" w:hAnsi="Times New Roman"/>
          </w:rPr>
          <w:delText xml:space="preserve">The generality of trait-matching relationships across regions and ecosystems suggests that food webs vary spatially primarily through changes in trait distributions. </w:delText>
        </w:r>
      </w:del>
      <w:ins w:id="21" w:author="Dominique Caron" w:date="2023-12-20T11:30:58Z">
        <w:r>
          <w:rPr>
            <w:rFonts w:ascii="Times New Roman" w:hAnsi="Times New Roman"/>
          </w:rPr>
          <w:t xml:space="preserve">The finding that trait-based models can predict many trophic interactions, even in contrasting environments, suggests that there are general constraints on </w:t>
        </w:r>
      </w:ins>
      <w:ins w:id="22" w:author="Dominique Caron" w:date="2023-12-20T11:30:58Z">
        <w:r>
          <w:rPr>
            <w:rFonts w:ascii="Times New Roman" w:hAnsi="Times New Roman"/>
          </w:rPr>
          <w:t>interactions</w:t>
        </w:r>
      </w:ins>
      <w:ins w:id="23" w:author="Dominique Caron" w:date="2023-12-20T11:30:58Z">
        <w:r>
          <w:rPr>
            <w:rFonts w:ascii="Times New Roman" w:hAnsi="Times New Roman"/>
          </w:rPr>
          <w:t xml:space="preserve"> and that trait-based methods can serve as a first approximation of food webs in unknown areas. </w:t>
        </w:r>
      </w:ins>
      <w:r>
        <w:rPr>
          <w:rFonts w:ascii="Times New Roman" w:hAnsi="Times New Roman"/>
        </w:rPr>
        <w:t xml:space="preserve">However, food webs are more than the sum of their parts, and predicting </w:t>
      </w:r>
      <w:del w:id="24" w:author="Dominique Caron" w:date="2023-12-20T11:32:03Z">
        <w:r>
          <w:rPr>
            <w:rFonts w:ascii="Times New Roman" w:hAnsi="Times New Roman"/>
          </w:rPr>
          <w:delText>ecological networks will require a modelling approach that simultaneously address trophic interactions and the structure of food webs across time and space.</w:delText>
        </w:r>
      </w:del>
      <w:ins w:id="25" w:author="Dominique Caron" w:date="2023-12-20T11:32:03Z">
        <w:r>
          <w:rPr>
            <w:rFonts w:ascii="Times New Roman" w:hAnsi="Times New Roman"/>
          </w:rPr>
          <w:t xml:space="preserve">network attributes will likely require models that simultaneously predict individual interactions and community constraints. </w:t>
        </w:r>
      </w:ins>
    </w:p>
    <w:p>
      <w:pPr>
        <w:pStyle w:val="Normal"/>
        <w:spacing w:lineRule="auto" w:line="480"/>
        <w:rPr>
          <w:rFonts w:ascii="Times New Roman" w:hAnsi="Times New Roman"/>
          <w:b/>
          <w:bCs/>
        </w:rPr>
      </w:pPr>
      <w:r>
        <w:rPr>
          <w:rFonts w:ascii="Times New Roman" w:hAnsi="Times New Roman"/>
          <w:b/>
          <w:bCs/>
        </w:rPr>
      </w:r>
    </w:p>
    <w:p>
      <w:pPr>
        <w:pStyle w:val="Normal"/>
        <w:spacing w:lineRule="auto" w:line="480"/>
        <w:rPr/>
      </w:pPr>
      <w:r>
        <w:rPr>
          <w:rFonts w:ascii="Times New Roman" w:hAnsi="Times New Roman"/>
          <w:b/>
          <w:bCs/>
        </w:rPr>
        <w:t>Key Words:</w:t>
      </w:r>
      <w:r>
        <w:rPr>
          <w:rFonts w:ascii="Times New Roman" w:hAnsi="Times New Roman"/>
        </w:rPr>
        <w:t xml:space="preserve"> ecological predictions; food web; model transferability; terrestrial vertebrates; trait matching; trophic interactions</w:t>
      </w:r>
      <w:r>
        <w:br w:type="page"/>
      </w:r>
    </w:p>
    <w:p>
      <w:pPr>
        <w:pStyle w:val="Normal"/>
        <w:spacing w:lineRule="auto" w:line="480"/>
        <w:rPr>
          <w:rFonts w:ascii="Times New Roman" w:hAnsi="Times New Roman"/>
          <w:b/>
          <w:bCs/>
        </w:rPr>
      </w:pPr>
      <w:r>
        <w:rPr>
          <w:rFonts w:ascii="Times New Roman" w:hAnsi="Times New Roman"/>
          <w:b/>
          <w:bCs/>
        </w:rPr>
        <w:t>Introduction</w:t>
      </w:r>
    </w:p>
    <w:p>
      <w:pPr>
        <w:pStyle w:val="BodyText"/>
        <w:rPr/>
      </w:pPr>
      <w:r>
        <w:rPr>
          <w:rFonts w:ascii="Times New Roman" w:hAnsi="Times New Roman"/>
        </w:rPr>
        <w:t xml:space="preserve">Ecosystem functions (e.g., energy flows and material cycling) and community stability depend on the trophic relationships that link species within a community </w:t>
      </w:r>
      <w:r>
        <w:rPr>
          <w:rFonts w:ascii="Times New Roman" w:hAnsi="Times New Roman"/>
        </w:rPr>
        <w:t>(Harvey et al., 2017)</w:t>
      </w:r>
      <w:r>
        <w:rPr>
          <w:rFonts w:ascii="Times New Roman" w:hAnsi="Times New Roman"/>
        </w:rPr>
        <w:t xml:space="preserve">. Despite the importance of food webs for understanding ecosystem structure and dynamics, recognized over the last 80 years </w:t>
      </w:r>
      <w:r>
        <w:rPr>
          <w:rFonts w:ascii="Times New Roman" w:hAnsi="Times New Roman"/>
        </w:rPr>
        <w:t>(Lindeman, 1942)</w:t>
      </w:r>
      <w:r>
        <w:rPr>
          <w:rFonts w:ascii="Times New Roman" w:hAnsi="Times New Roman"/>
        </w:rPr>
        <w:t xml:space="preserve">, we still face major challenges </w:t>
      </w:r>
      <w:del w:id="26" w:author="Dominique Caron" w:date="2023-12-20T11:36:25Z">
        <w:r>
          <w:rPr>
            <w:rFonts w:ascii="Times New Roman" w:hAnsi="Times New Roman"/>
          </w:rPr>
          <w:delText>to</w:delText>
        </w:r>
      </w:del>
      <w:ins w:id="27" w:author="Dominique Caron" w:date="2023-12-20T11:36:25Z">
        <w:r>
          <w:rPr>
            <w:rFonts w:ascii="Times New Roman" w:hAnsi="Times New Roman"/>
          </w:rPr>
          <w:t>in</w:t>
        </w:r>
      </w:ins>
      <w:r>
        <w:rPr>
          <w:rFonts w:ascii="Times New Roman" w:hAnsi="Times New Roman"/>
        </w:rPr>
        <w:t xml:space="preserve"> develop</w:t>
      </w:r>
      <w:ins w:id="28" w:author="Dominique Caron" w:date="2023-12-20T11:36:28Z">
        <w:r>
          <w:rPr>
            <w:rFonts w:ascii="Times New Roman" w:hAnsi="Times New Roman"/>
          </w:rPr>
          <w:t>ping</w:t>
        </w:r>
      </w:ins>
      <w:r>
        <w:rPr>
          <w:rFonts w:ascii="Times New Roman" w:hAnsi="Times New Roman"/>
        </w:rPr>
        <w:t xml:space="preserve"> accurate descriptions of natural food webs. </w:t>
      </w:r>
      <w:del w:id="29" w:author="Dominique Caron" w:date="2023-12-20T11:36:42Z">
        <w:r>
          <w:rPr>
            <w:rFonts w:ascii="Times New Roman" w:hAnsi="Times New Roman"/>
          </w:rPr>
          <w:delText xml:space="preserve">The </w:delText>
        </w:r>
      </w:del>
      <w:ins w:id="30" w:author="Dominique Caron" w:date="2023-12-20T11:36:42Z">
        <w:r>
          <w:rPr>
            <w:rFonts w:ascii="Times New Roman" w:hAnsi="Times New Roman"/>
          </w:rPr>
          <w:t xml:space="preserve">One major obstacle is the </w:t>
        </w:r>
      </w:ins>
      <w:r>
        <w:rPr>
          <w:rFonts w:ascii="Times New Roman" w:hAnsi="Times New Roman"/>
        </w:rPr>
        <w:t>lack of trophic interaction</w:t>
      </w:r>
      <w:del w:id="31" w:author="Dominique Caron" w:date="2023-11-14T11:05:10Z">
        <w:r>
          <w:rPr>
            <w:rFonts w:ascii="Times New Roman" w:hAnsi="Times New Roman"/>
          </w:rPr>
          <w:delText>s</w:delText>
        </w:r>
      </w:del>
      <w:r>
        <w:rPr>
          <w:rFonts w:ascii="Times New Roman" w:hAnsi="Times New Roman"/>
        </w:rPr>
        <w:t xml:space="preserve"> data across most locations and taxa </w:t>
      </w:r>
      <w:r>
        <w:rPr>
          <w:rFonts w:ascii="Times New Roman" w:hAnsi="Times New Roman"/>
        </w:rPr>
        <w:t>(Poisot et al., 2021)</w:t>
      </w:r>
      <w:del w:id="32" w:author="Dominique Caron" w:date="2023-12-26T10:39:07Z">
        <w:r>
          <w:rPr>
            <w:rFonts w:ascii="Times New Roman" w:hAnsi="Times New Roman"/>
          </w:rPr>
          <w:delText xml:space="preserve"> lies at the core of the fundamental technical and practical challenges in food web ecology</w:delText>
        </w:r>
      </w:del>
      <w:r>
        <w:rPr>
          <w:rFonts w:ascii="Times New Roman" w:hAnsi="Times New Roman"/>
        </w:rPr>
        <w:t xml:space="preserve">. </w:t>
      </w:r>
      <w:del w:id="33" w:author="Dominique Caron" w:date="2023-12-26T10:43:44Z">
        <w:r>
          <w:rPr>
            <w:rFonts w:ascii="Times New Roman" w:hAnsi="Times New Roman"/>
          </w:rPr>
          <w:delText>Observing interactions is more challenging than observing species because two individuals need to be simultaneously detected while interacting</w:delText>
        </w:r>
      </w:del>
      <w:ins w:id="34" w:author="Dominique Caron" w:date="2023-12-26T10:43:44Z">
        <w:r>
          <w:rPr>
            <w:rFonts w:ascii="Times New Roman" w:hAnsi="Times New Roman"/>
          </w:rPr>
          <w:t>The difficulty is that, to detect an interaction, you must first observe individuals of both species simultaneously, and then observe an interaction between the species</w:t>
        </w:r>
      </w:ins>
      <w:r>
        <w:rPr>
          <w:rFonts w:ascii="Times New Roman" w:hAnsi="Times New Roman"/>
        </w:rPr>
        <w:t xml:space="preserve"> </w:t>
      </w:r>
      <w:r>
        <w:rPr>
          <w:rFonts w:ascii="Times New Roman" w:hAnsi="Times New Roman"/>
        </w:rPr>
        <w:t>(Jordano, 2016)</w:t>
      </w:r>
      <w:r>
        <w:rPr>
          <w:rFonts w:ascii="Times New Roman" w:hAnsi="Times New Roman"/>
        </w:rPr>
        <w:t xml:space="preserve">. </w:t>
      </w:r>
      <w:del w:id="35" w:author="Dominique Caron" w:date="2023-12-20T11:37:46Z">
        <w:r>
          <w:rPr>
            <w:rFonts w:ascii="Times New Roman" w:hAnsi="Times New Roman"/>
          </w:rPr>
          <w:delText>Not only is detection more difficult than for species</w:delText>
        </w:r>
      </w:del>
      <w:ins w:id="36" w:author="Dominique Caron" w:date="2023-12-26T10:44:09Z">
        <w:r>
          <w:rPr>
            <w:rFonts w:ascii="Times New Roman" w:hAnsi="Times New Roman"/>
          </w:rPr>
          <w:t xml:space="preserve">This means that trophic interactions are substantially more difficult to observe than species, which is in itself a biodiversity shortfall. </w:t>
        </w:r>
      </w:ins>
      <w:ins w:id="37" w:author="Dominique Caron" w:date="2023-12-20T11:37:46Z">
        <w:r>
          <w:rPr>
            <w:rFonts w:ascii="Times New Roman" w:hAnsi="Times New Roman"/>
          </w:rPr>
          <w:t>Adding to the detection issues</w:t>
        </w:r>
      </w:ins>
      <w:r>
        <w:rPr>
          <w:rFonts w:ascii="Times New Roman" w:hAnsi="Times New Roman"/>
        </w:rPr>
        <w:t xml:space="preserve">, the number of possible interactions </w:t>
      </w:r>
      <w:del w:id="38" w:author="Dominique Caron" w:date="2023-12-26T10:39:46Z">
        <w:r>
          <w:rPr>
            <w:rFonts w:ascii="Times New Roman" w:hAnsi="Times New Roman"/>
          </w:rPr>
          <w:delText xml:space="preserve">to detect </w:delText>
        </w:r>
      </w:del>
      <w:ins w:id="39" w:author="Dominique Caron" w:date="2023-12-26T10:40:28Z">
        <w:r>
          <w:rPr>
            <w:rFonts w:ascii="Times New Roman" w:hAnsi="Times New Roman"/>
          </w:rPr>
          <w:t>with</w:t>
        </w:r>
      </w:ins>
      <w:r>
        <w:rPr>
          <w:rFonts w:ascii="Times New Roman" w:hAnsi="Times New Roman"/>
        </w:rPr>
        <w:t xml:space="preserve">in food webs </w:t>
      </w:r>
      <w:del w:id="40" w:author="Dominique Caron" w:date="2023-12-26T10:40:35Z">
        <w:r>
          <w:rPr>
            <w:rFonts w:ascii="Times New Roman" w:hAnsi="Times New Roman"/>
          </w:rPr>
          <w:delText xml:space="preserve"> </w:delText>
        </w:r>
      </w:del>
      <w:r>
        <w:rPr>
          <w:rFonts w:ascii="Times New Roman" w:hAnsi="Times New Roman"/>
        </w:rPr>
        <w:t>increases quadratically with the number of species resulting in extremely large sets of potential interactions</w:t>
      </w:r>
      <w:ins w:id="41" w:author="Dominique Caron" w:date="2023-12-26T10:45:39Z">
        <w:r>
          <w:rPr>
            <w:rFonts w:ascii="Times New Roman" w:hAnsi="Times New Roman"/>
          </w:rPr>
          <w:t xml:space="preserve"> </w:t>
        </w:r>
      </w:ins>
      <w:ins w:id="42" w:author="Dominique Caron" w:date="2023-12-26T10:45:39Z">
        <w:r>
          <w:rPr>
            <w:rFonts w:ascii="Times New Roman" w:hAnsi="Times New Roman"/>
          </w:rPr>
          <w:t>in realistic communitites</w:t>
        </w:r>
      </w:ins>
      <w:r>
        <w:rPr>
          <w:rFonts w:ascii="Times New Roman" w:hAnsi="Times New Roman"/>
        </w:rPr>
        <w:t xml:space="preserve">. </w:t>
      </w:r>
      <w:del w:id="43" w:author="Dominique Caron" w:date="2023-12-20T11:38:14Z">
        <w:r>
          <w:rPr>
            <w:rFonts w:ascii="Times New Roman" w:hAnsi="Times New Roman"/>
          </w:rPr>
          <w:delText>Therefore, o</w:delText>
        </w:r>
      </w:del>
      <w:ins w:id="44" w:author="Dominique Caron" w:date="2023-12-20T11:38:14Z">
        <w:r>
          <w:rPr>
            <w:rFonts w:ascii="Times New Roman" w:hAnsi="Times New Roman"/>
          </w:rPr>
          <w:t>O</w:t>
        </w:r>
      </w:ins>
      <w:r>
        <w:rPr>
          <w:rFonts w:ascii="Times New Roman" w:hAnsi="Times New Roman"/>
        </w:rPr>
        <w:t>bserving all possible interactions among species within a food web is very difficult even in species-poor ecosystems</w:t>
      </w:r>
      <w:del w:id="45" w:author="Dominique Caron" w:date="2023-12-20T11:38:51Z">
        <w:r>
          <w:rPr>
            <w:rFonts w:ascii="Times New Roman" w:hAnsi="Times New Roman"/>
          </w:rPr>
          <w:delText>, which calls for a systematic approach to predict interactions even when data from some regions are sparse or non-existent.</w:delText>
        </w:r>
      </w:del>
      <w:ins w:id="46" w:author="Dominique Caron" w:date="2023-12-20T11:38:51Z">
        <w:r>
          <w:rPr>
            <w:rFonts w:ascii="Times New Roman" w:hAnsi="Times New Roman"/>
          </w:rPr>
          <w:t>, so a systematic approach for predicting interactions with available data is essential.</w:t>
        </w:r>
      </w:ins>
    </w:p>
    <w:p>
      <w:pPr>
        <w:pStyle w:val="BodyText"/>
        <w:spacing w:before="0" w:after="0"/>
        <w:rPr>
          <w:rFonts w:ascii="Times New Roman" w:hAnsi="Times New Roman"/>
        </w:rPr>
      </w:pPr>
      <w:r>
        <w:rPr>
          <w:rFonts w:ascii="Times New Roman" w:hAnsi="Times New Roman"/>
        </w:rPr>
      </w:r>
    </w:p>
    <w:p>
      <w:pPr>
        <w:pStyle w:val="BodyText"/>
        <w:rPr/>
      </w:pPr>
      <w:del w:id="47" w:author="Dominique Caron" w:date="2023-12-20T11:39:17Z">
        <w:r>
          <w:rPr>
            <w:rFonts w:ascii="Times New Roman" w:hAnsi="Times New Roman"/>
          </w:rPr>
          <w:delText>One main approach to identify feasible interactions based on food web theory is to use the matching between the functional traits of predators and those of their prey</w:delText>
        </w:r>
      </w:del>
      <w:ins w:id="48" w:author="Dominique Caron" w:date="2023-12-20T11:39:17Z">
        <w:r>
          <w:rPr>
            <w:rFonts w:ascii="Times New Roman" w:hAnsi="Times New Roman"/>
          </w:rPr>
          <w:t xml:space="preserve">In response to this need, models have been developed that predict interactions based on food web theory </w:t>
        </w:r>
      </w:ins>
      <w:r>
        <w:rPr>
          <w:rFonts w:ascii="Times New Roman" w:hAnsi="Times New Roman"/>
        </w:rPr>
        <w:t>(Strydom et al., 2021)</w:t>
      </w:r>
      <w:ins w:id="49" w:author="Dominique Caron" w:date="2023-12-20T11:39:17Z">
        <w:r>
          <w:rPr>
            <w:rFonts w:ascii="Times New Roman" w:hAnsi="Times New Roman"/>
          </w:rPr>
          <w:t>. These models identify feasible interactions based on some combination of the traits of predators, the traits of prey, and the ‘match’ of traits between predator and prey</w:t>
        </w:r>
      </w:ins>
      <w:r>
        <w:rPr>
          <w:rFonts w:ascii="Times New Roman" w:hAnsi="Times New Roman"/>
        </w:rPr>
        <w:t xml:space="preserve"> (e.g., smaller predators eat smaller prey; </w:t>
      </w:r>
      <w:r>
        <w:rPr>
          <w:rFonts w:ascii="Times New Roman" w:hAnsi="Times New Roman"/>
        </w:rPr>
        <w:t>Bartomeus et al., 2016</w:t>
      </w:r>
      <w:r>
        <w:rPr>
          <w:rFonts w:ascii="Times New Roman" w:hAnsi="Times New Roman"/>
        </w:rPr>
        <w:t xml:space="preserve">). Such trait-based models have been used to predict food webs for freshwater streams </w:t>
      </w:r>
      <w:r>
        <w:rPr>
          <w:rFonts w:ascii="Times New Roman" w:hAnsi="Times New Roman"/>
        </w:rPr>
        <w:t>(Pomeranz et al., 2019)</w:t>
      </w:r>
      <w:r>
        <w:rPr>
          <w:rFonts w:ascii="Times New Roman" w:hAnsi="Times New Roman"/>
        </w:rPr>
        <w:t xml:space="preserve">, marine fishes </w:t>
      </w:r>
      <w:r>
        <w:rPr>
          <w:rFonts w:ascii="Times New Roman" w:hAnsi="Times New Roman"/>
        </w:rPr>
        <w:t>(Albouy et al., 2014)</w:t>
      </w:r>
      <w:r>
        <w:rPr>
          <w:rFonts w:ascii="Times New Roman" w:hAnsi="Times New Roman"/>
        </w:rPr>
        <w:t xml:space="preserve">, terrestrial systems comprising vertebrate </w:t>
      </w:r>
      <w:r>
        <w:rPr>
          <w:rFonts w:ascii="Times New Roman" w:hAnsi="Times New Roman"/>
        </w:rPr>
        <w:t>(Caron et al., 2022; Fricke et al., 2022)</w:t>
      </w:r>
      <w:r>
        <w:rPr>
          <w:rFonts w:ascii="Times New Roman" w:hAnsi="Times New Roman"/>
        </w:rPr>
        <w:t xml:space="preserve"> and invertebrate species </w:t>
      </w:r>
      <w:r>
        <w:rPr>
          <w:rFonts w:ascii="Times New Roman" w:hAnsi="Times New Roman"/>
        </w:rPr>
        <w:t>(Laigle et al., 2018)</w:t>
      </w:r>
      <w:r>
        <w:rPr>
          <w:rFonts w:ascii="Times New Roman" w:hAnsi="Times New Roman"/>
        </w:rPr>
        <w:t>, among others. Phylogenetic relationships are also informative since they can serve as proxy for trait relationships, and because interactions and species</w:t>
      </w:r>
      <w:ins w:id="50" w:author="Dominique Caron" w:date="2023-11-29T10:47:48Z">
        <w:r>
          <w:rPr>
            <w:rFonts w:ascii="Times New Roman" w:hAnsi="Times New Roman"/>
          </w:rPr>
          <w:t>’</w:t>
        </w:r>
      </w:ins>
      <w:r>
        <w:rPr>
          <w:rFonts w:ascii="Times New Roman" w:hAnsi="Times New Roman"/>
        </w:rPr>
        <w:t xml:space="preserve"> role</w:t>
      </w:r>
      <w:ins w:id="51" w:author="Dominique Caron" w:date="2023-11-14T11:21:22Z">
        <w:r>
          <w:rPr>
            <w:rFonts w:ascii="Times New Roman" w:hAnsi="Times New Roman"/>
          </w:rPr>
          <w:t>s</w:t>
        </w:r>
      </w:ins>
      <w:r>
        <w:rPr>
          <w:rFonts w:ascii="Times New Roman" w:hAnsi="Times New Roman"/>
        </w:rPr>
        <w:t xml:space="preserve"> (i.e., species</w:t>
      </w:r>
      <w:ins w:id="52" w:author="Dominique Caron" w:date="2023-11-29T10:47:51Z">
        <w:r>
          <w:rPr>
            <w:rFonts w:ascii="Times New Roman" w:hAnsi="Times New Roman"/>
          </w:rPr>
          <w:t>’</w:t>
        </w:r>
      </w:ins>
      <w:r>
        <w:rPr>
          <w:rFonts w:ascii="Times New Roman" w:hAnsi="Times New Roman"/>
        </w:rPr>
        <w:t xml:space="preserve"> positions in the food web) tend to be evolutionary conserved </w:t>
      </w:r>
      <w:r>
        <w:rPr>
          <w:rFonts w:ascii="Times New Roman" w:hAnsi="Times New Roman"/>
          <w:b w:val="false"/>
          <w:i w:val="false"/>
          <w:caps w:val="false"/>
          <w:smallCaps w:val="false"/>
          <w:position w:val="0"/>
          <w:sz w:val="24"/>
          <w:u w:val="none"/>
          <w:vertAlign w:val="baseline"/>
        </w:rPr>
        <w:t>(G</w:t>
      </w:r>
      <w:r>
        <w:rPr>
          <w:b w:val="false"/>
          <w:i w:val="false"/>
          <w:caps w:val="false"/>
          <w:smallCaps w:val="false"/>
          <w:position w:val="0"/>
          <w:sz w:val="24"/>
          <w:u w:val="none"/>
          <w:vertAlign w:val="baseline"/>
        </w:rPr>
        <w:t>ómez et al., 2010; Stouffer et al., 2012)</w:t>
      </w:r>
      <w:r>
        <w:rPr>
          <w:rFonts w:ascii="Times New Roman" w:hAnsi="Times New Roman"/>
        </w:rPr>
        <w:t xml:space="preserve">. </w:t>
      </w:r>
    </w:p>
    <w:p>
      <w:pPr>
        <w:pStyle w:val="BodyText"/>
        <w:spacing w:before="0" w:after="0"/>
        <w:rPr>
          <w:rFonts w:ascii="Times New Roman" w:hAnsi="Times New Roman"/>
        </w:rPr>
      </w:pPr>
      <w:r>
        <w:rPr>
          <w:rFonts w:ascii="Times New Roman" w:hAnsi="Times New Roman"/>
        </w:rPr>
      </w:r>
    </w:p>
    <w:p>
      <w:pPr>
        <w:pStyle w:val="BodyText"/>
        <w:rPr/>
      </w:pPr>
      <w:del w:id="53" w:author="Dominique Caron" w:date="2023-12-20T11:40:39Z">
        <w:r>
          <w:rPr>
            <w:rFonts w:ascii="Times New Roman" w:hAnsi="Times New Roman"/>
          </w:rPr>
          <w:delText>It is, however, still unclear how well predictive models of pairwise trophic interactions can transfer knowledge across different regions. If trait-matching rules determining interactions are general, then i) we should observe the same trait</w:delText>
        </w:r>
      </w:del>
      <w:del w:id="54" w:author="Dominique Caron" w:date="2023-11-14T11:21:26Z">
        <w:r>
          <w:rPr>
            <w:rFonts w:ascii="Times New Roman" w:hAnsi="Times New Roman"/>
          </w:rPr>
          <w:delText>s</w:delText>
        </w:r>
      </w:del>
      <w:del w:id="55" w:author="Dominique Caron" w:date="2023-12-20T11:40:39Z">
        <w:r>
          <w:rPr>
            <w:rFonts w:ascii="Times New Roman" w:hAnsi="Times New Roman"/>
          </w:rPr>
          <w:delText xml:space="preserve">-interaction relationships across regions and ii) a model trained in </w:delText>
        </w:r>
      </w:del>
      <w:del w:id="56" w:author="Dominique Caron" w:date="2023-11-14T11:21:57Z">
        <w:r>
          <w:rPr>
            <w:rFonts w:ascii="Times New Roman" w:hAnsi="Times New Roman"/>
          </w:rPr>
          <w:delText>a</w:delText>
        </w:r>
      </w:del>
      <w:del w:id="57" w:author="Dominique Caron" w:date="2023-12-20T11:40:39Z">
        <w:r>
          <w:rPr>
            <w:rFonts w:ascii="Times New Roman" w:hAnsi="Times New Roman"/>
          </w:rPr>
          <w:delText xml:space="preserve"> location should be transferable to another</w:delText>
        </w:r>
      </w:del>
      <w:del w:id="58" w:author="Dominique Caron" w:date="2023-11-14T11:22:02Z">
        <w:r>
          <w:rPr>
            <w:rFonts w:ascii="Times New Roman" w:hAnsi="Times New Roman"/>
          </w:rPr>
          <w:delText xml:space="preserve">one </w:delText>
        </w:r>
      </w:del>
      <w:del w:id="59" w:author="Dominique Caron" w:date="2023-12-20T11:40:39Z">
        <w:r>
          <w:rPr>
            <w:rFonts w:ascii="Times New Roman" w:hAnsi="Times New Roman"/>
          </w:rPr>
          <w:delText>.</w:delText>
        </w:r>
      </w:del>
      <w:ins w:id="60" w:author="Dominique Caron" w:date="2023-12-20T11:40:39Z">
        <w:r>
          <w:rPr>
            <w:rFonts w:ascii="Times New Roman" w:hAnsi="Times New Roman"/>
          </w:rPr>
          <w:t>While trait-based models have been shown to predict food webs for a given ecosystem, a more challenging, yet largely untested, proposition is whether trait-based models fit on one ecosystem could predict the food web of another. If trait-matching rules determining interactions are general, then i) we should observe the same trait-interaction relationships across regions and ii) a model trained in one location should be transferable. Also, given the strong data deficiency, many ecosystems may require extrapolation from other ecosystems. Initial results suggest that this is possible in the case of terrestrial mammals.</w:t>
        </w:r>
      </w:ins>
      <w:r>
        <w:rPr>
          <w:rFonts w:ascii="Times New Roman" w:hAnsi="Times New Roman"/>
        </w:rPr>
        <w:t xml:space="preserve"> </w:t>
      </w:r>
      <w:r>
        <w:rPr>
          <w:rFonts w:ascii="Times New Roman" w:hAnsi="Times New Roman"/>
        </w:rPr>
        <w:t>Strydom et al. (2022)</w:t>
      </w:r>
      <w:r>
        <w:rPr>
          <w:rFonts w:ascii="Times New Roman" w:hAnsi="Times New Roman"/>
        </w:rPr>
        <w:t xml:space="preserve"> </w:t>
      </w:r>
      <w:del w:id="61" w:author="Dominique Caron" w:date="2023-12-20T11:40:54Z">
        <w:r>
          <w:rPr>
            <w:rFonts w:ascii="Times New Roman" w:hAnsi="Times New Roman"/>
          </w:rPr>
          <w:delText xml:space="preserve">provided an illustration of model transferability, in which the authors </w:delText>
        </w:r>
      </w:del>
      <w:r>
        <w:rPr>
          <w:rFonts w:ascii="Times New Roman" w:hAnsi="Times New Roman"/>
        </w:rPr>
        <w:t>use</w:t>
      </w:r>
      <w:ins w:id="62" w:author="Dominique Caron" w:date="2023-11-14T11:22:35Z">
        <w:r>
          <w:rPr>
            <w:rFonts w:ascii="Times New Roman" w:hAnsi="Times New Roman"/>
          </w:rPr>
          <w:t>d</w:t>
        </w:r>
      </w:ins>
      <w:r>
        <w:rPr>
          <w:rFonts w:ascii="Times New Roman" w:hAnsi="Times New Roman"/>
        </w:rPr>
        <w:t xml:space="preserve"> a mammal phylogeny to map latent traits extracted from </w:t>
      </w:r>
      <w:del w:id="63" w:author="Dominique Caron" w:date="2023-12-20T11:41:04Z">
        <w:r>
          <w:rPr>
            <w:rFonts w:ascii="Times New Roman" w:hAnsi="Times New Roman"/>
          </w:rPr>
          <w:delText>the</w:delText>
        </w:r>
      </w:del>
      <w:ins w:id="64" w:author="Dominique Caron" w:date="2023-12-20T11:41:04Z">
        <w:r>
          <w:rPr>
            <w:rFonts w:ascii="Times New Roman" w:hAnsi="Times New Roman"/>
          </w:rPr>
          <w:t>a</w:t>
        </w:r>
      </w:ins>
      <w:r>
        <w:rPr>
          <w:rFonts w:ascii="Times New Roman" w:hAnsi="Times New Roman"/>
        </w:rPr>
        <w:t xml:space="preserve"> European mammalian food web to predict its Canadian counterpart and were able to recover 90% of known trophic interactions among Canadian mammals without any prior information on the food web. </w:t>
      </w:r>
      <w:del w:id="65" w:author="Dominique Caron" w:date="2023-12-20T11:41:32Z">
        <w:r>
          <w:rPr>
            <w:rFonts w:ascii="Times New Roman" w:hAnsi="Times New Roman"/>
          </w:rPr>
          <w:delText>Europe and Canada share similar bioclimatic conditions and, despite the few species common to both regions,</w:delText>
        </w:r>
      </w:del>
      <w:ins w:id="66" w:author="Dominique Caron" w:date="2023-12-20T11:41:32Z">
        <w:r>
          <w:rPr>
            <w:rFonts w:ascii="Times New Roman" w:hAnsi="Times New Roman"/>
          </w:rPr>
          <w:t xml:space="preserve">This demonstrates the potential for transferability </w:t>
        </w:r>
      </w:ins>
      <w:ins w:id="67" w:author="Dominique Caron" w:date="2023-12-20T11:41:32Z">
        <w:r>
          <w:rPr>
            <w:rFonts w:ascii="Times New Roman" w:hAnsi="Times New Roman"/>
          </w:rPr>
          <w:t>between</w:t>
        </w:r>
      </w:ins>
      <w:ins w:id="68" w:author="Dominique Caron" w:date="2023-12-20T11:41:32Z">
        <w:r>
          <w:rPr>
            <w:rFonts w:ascii="Times New Roman" w:hAnsi="Times New Roman"/>
          </w:rPr>
          <w:t xml:space="preserve"> </w:t>
        </w:r>
      </w:ins>
      <w:ins w:id="69" w:author="Dominique Caron" w:date="2023-12-20T11:41:32Z">
        <w:r>
          <w:rPr>
            <w:rFonts w:ascii="Times New Roman" w:hAnsi="Times New Roman"/>
          </w:rPr>
          <w:t xml:space="preserve">vast </w:t>
        </w:r>
      </w:ins>
      <w:ins w:id="70" w:author="Dominique Caron" w:date="2023-12-20T11:41:32Z">
        <w:r>
          <w:rPr>
            <w:rFonts w:ascii="Times New Roman" w:hAnsi="Times New Roman"/>
          </w:rPr>
          <w:t xml:space="preserve">regions, </w:t>
        </w:r>
      </w:ins>
      <w:ins w:id="71" w:author="Dominique Caron" w:date="2023-12-20T11:41:32Z">
        <w:r>
          <w:rPr>
            <w:rFonts w:ascii="Times New Roman" w:hAnsi="Times New Roman"/>
          </w:rPr>
          <w:t>where trait-interaction relationships are expected to be general,</w:t>
        </w:r>
      </w:ins>
      <w:ins w:id="72" w:author="Dominique Caron" w:date="2023-12-20T11:41:32Z">
        <w:r>
          <w:rPr>
            <w:rFonts w:ascii="Times New Roman" w:hAnsi="Times New Roman"/>
          </w:rPr>
          <w:t xml:space="preserve"> with relatively similar bioclimatic conditions and somewhat related species </w:t>
        </w:r>
      </w:ins>
      <w:ins w:id="73" w:author="Dominique Caron" w:date="2023-12-20T11:41:32Z">
        <w:r>
          <w:rPr>
            <w:rFonts w:ascii="Times New Roman" w:hAnsi="Times New Roman"/>
          </w:rPr>
          <w:t>(</w:t>
        </w:r>
      </w:ins>
      <w:del w:id="74" w:author="Dominique Caron" w:date="2023-12-20T11:41:49Z">
        <w:r>
          <w:rPr>
            <w:rFonts w:ascii="Times New Roman" w:hAnsi="Times New Roman"/>
          </w:rPr>
          <w:delText xml:space="preserve"> </w:delText>
        </w:r>
      </w:del>
      <w:r>
        <w:rPr>
          <w:rFonts w:ascii="Times New Roman" w:hAnsi="Times New Roman"/>
        </w:rPr>
        <w:t>more than half of Canadian mammals have congeneric species in Europe</w:t>
      </w:r>
      <w:ins w:id="75" w:author="Dominique Caron" w:date="2023-12-20T11:41:54Z">
        <w:r>
          <w:rPr>
            <w:rFonts w:ascii="Times New Roman" w:hAnsi="Times New Roman"/>
          </w:rPr>
          <w:t>)</w:t>
        </w:r>
      </w:ins>
      <w:r>
        <w:rPr>
          <w:rFonts w:ascii="Times New Roman" w:hAnsi="Times New Roman"/>
        </w:rPr>
        <w:t xml:space="preserve">. </w:t>
      </w:r>
      <w:del w:id="76" w:author="Dominique Caron" w:date="2023-12-20T11:42:14Z">
        <w:r>
          <w:rPr>
            <w:rFonts w:ascii="Times New Roman" w:hAnsi="Times New Roman"/>
          </w:rPr>
          <w:delText>Thus, this demonstration of model transferability raises the question of how trait-based inferences of trophic interactions would transfer to more contrasting environments</w:delText>
        </w:r>
      </w:del>
      <w:del w:id="77" w:author="Dominique Caron" w:date="2023-11-14T11:24:38Z">
        <w:r>
          <w:rPr>
            <w:rFonts w:ascii="Times New Roman" w:hAnsi="Times New Roman"/>
          </w:rPr>
          <w:delText>?</w:delText>
        </w:r>
      </w:del>
      <w:del w:id="78" w:author="Dominique Caron" w:date="2023-12-20T11:42:14Z">
        <w:r>
          <w:rPr>
            <w:rFonts w:ascii="Times New Roman" w:hAnsi="Times New Roman"/>
          </w:rPr>
          <w:delText xml:space="preserve"> Transferability should depend on the similarity of the environment and species composition of the respective food webs </w:delText>
        </w:r>
      </w:del>
      <w:del w:id="79" w:author="Dominique Caron" w:date="2023-12-20T11:42:14Z">
        <w:r>
          <w:rPr>
            <w:rFonts w:ascii="Times New Roman" w:hAnsi="Times New Roman"/>
          </w:rPr>
          <w:delText>(Gravel et al., 2016)</w:delText>
        </w:r>
      </w:del>
      <w:del w:id="80" w:author="Dominique Caron" w:date="2023-12-20T11:42:14Z">
        <w:r>
          <w:rPr>
            <w:rFonts w:ascii="Times New Roman" w:hAnsi="Times New Roman"/>
          </w:rPr>
          <w:delText xml:space="preserve">. </w:delText>
        </w:r>
      </w:del>
      <w:ins w:id="81" w:author="Dominique Caron" w:date="2023-12-20T11:42:14Z">
        <w:r>
          <w:rPr>
            <w:rFonts w:ascii="Times New Roman" w:hAnsi="Times New Roman"/>
          </w:rPr>
          <w:t xml:space="preserve">Given transferability should depend on the similarity of the environment and species composition of the respective food webs </w:t>
        </w:r>
      </w:ins>
      <w:r>
        <w:rPr>
          <w:rFonts w:ascii="Times New Roman" w:hAnsi="Times New Roman"/>
        </w:rPr>
        <w:t>(Gravel et al., 2016)</w:t>
      </w:r>
      <w:ins w:id="82" w:author="Dominique Caron" w:date="2023-12-20T11:42:14Z">
        <w:r>
          <w:rPr>
            <w:rFonts w:ascii="Times New Roman" w:hAnsi="Times New Roman"/>
          </w:rPr>
          <w:t xml:space="preserve">, this raises the question of how well trait-based models could extrapolate to more contrasting environments. </w:t>
        </w:r>
      </w:ins>
      <w:r>
        <w:rPr>
          <w:rFonts w:ascii="Times New Roman" w:hAnsi="Times New Roman"/>
        </w:rPr>
        <w:t xml:space="preserve"> </w:t>
      </w:r>
    </w:p>
    <w:p>
      <w:pPr>
        <w:pStyle w:val="BodyText"/>
        <w:rPr>
          <w:rFonts w:ascii="Times New Roman" w:hAnsi="Times New Roman"/>
        </w:rPr>
      </w:pPr>
      <w:r>
        <w:rPr>
          <w:rFonts w:ascii="Times New Roman" w:hAnsi="Times New Roman"/>
        </w:rPr>
      </w:r>
    </w:p>
    <w:p>
      <w:pPr>
        <w:pStyle w:val="BodyText"/>
        <w:rPr/>
      </w:pPr>
      <w:del w:id="83" w:author="Dominique Caron" w:date="2023-12-20T11:45:53Z">
        <w:r>
          <w:rPr>
            <w:rFonts w:ascii="Times New Roman" w:hAnsi="Times New Roman"/>
          </w:rPr>
          <w:delText xml:space="preserve">It is also unclear how well trophic interaction models can predict the underlying structure of entire food webs emerging from pairwise trophic interactions. Food web structure encompasses system-level properties such as connectivity or number of trophic levels, as well as species traits such as number of </w:delText>
        </w:r>
      </w:del>
      <w:ins w:id="84" w:author="Dominique Caron" w:date="2023-12-20T11:45:53Z">
        <w:r>
          <w:rPr>
            <w:rFonts w:ascii="Times New Roman" w:hAnsi="Times New Roman"/>
          </w:rPr>
          <w:t xml:space="preserve">A second question is whether these trait-based trophic interaction models can estimate aggregate food web properties such as network connectance, number of trophic levels and species </w:t>
        </w:r>
      </w:ins>
      <w:del w:id="85" w:author="Dominique Caron" w:date="2023-12-20T11:46:27Z">
        <w:r>
          <w:rPr>
            <w:rFonts w:ascii="Times New Roman" w:hAnsi="Times New Roman"/>
          </w:rPr>
          <w:delText xml:space="preserve">prey or their </w:delText>
        </w:r>
      </w:del>
      <w:r>
        <w:rPr>
          <w:rFonts w:ascii="Times New Roman" w:hAnsi="Times New Roman"/>
        </w:rPr>
        <w:t xml:space="preserve">position within the food web. These higher-level properties emerge from the joint effect of trait-matching between interacting partners, the trait distribution of species composing the food web </w:t>
      </w:r>
      <w:r>
        <w:rPr>
          <w:rFonts w:ascii="Times New Roman" w:hAnsi="Times New Roman"/>
        </w:rPr>
        <w:t>(Gravel et al., 2016)</w:t>
      </w:r>
      <w:r>
        <w:rPr>
          <w:rFonts w:ascii="Times New Roman" w:hAnsi="Times New Roman"/>
        </w:rPr>
        <w:t xml:space="preserve">, and are influenced by the spatial scale of the network </w:t>
      </w:r>
      <w:r>
        <w:rPr>
          <w:rFonts w:ascii="Times New Roman" w:hAnsi="Times New Roman"/>
        </w:rPr>
        <w:t>(Galiana et al., 2018)</w:t>
      </w:r>
      <w:r>
        <w:rPr>
          <w:rFonts w:ascii="Times New Roman" w:hAnsi="Times New Roman"/>
        </w:rPr>
        <w:t xml:space="preserve">. Most studies are aimed at predicting either the properties of food webs (e.g., </w:t>
      </w:r>
      <w:r>
        <w:rPr>
          <w:rFonts w:ascii="Times New Roman" w:hAnsi="Times New Roman"/>
        </w:rPr>
        <w:t>Williams &amp; Martinez, 2008</w:t>
      </w:r>
      <w:r>
        <w:rPr>
          <w:rFonts w:ascii="Times New Roman" w:hAnsi="Times New Roman"/>
        </w:rPr>
        <w:t xml:space="preserve">) or their pairwise interactions (e.g., </w:t>
      </w:r>
      <w:r>
        <w:rPr>
          <w:rFonts w:ascii="Times New Roman" w:hAnsi="Times New Roman"/>
        </w:rPr>
        <w:t>Laigle et al., 2018; Pomeranz et al., 2019</w:t>
      </w:r>
      <w:r>
        <w:rPr>
          <w:rFonts w:ascii="Times New Roman" w:hAnsi="Times New Roman"/>
        </w:rPr>
        <w:t>)</w:t>
      </w:r>
      <w:del w:id="86" w:author="Dominique Caron" w:date="2023-12-20T11:47:17Z">
        <w:r>
          <w:rPr>
            <w:rFonts w:ascii="Times New Roman" w:hAnsi="Times New Roman"/>
          </w:rPr>
          <w:delText xml:space="preserve">. They rarely assess how well predicted interactions can recover food web structure. Despite being able to recover most trophic interactions among European tetrapods, </w:delText>
        </w:r>
      </w:del>
      <w:del w:id="87" w:author="Dominique Caron" w:date="2023-12-20T11:47:17Z">
        <w:r>
          <w:rPr>
            <w:rFonts w:ascii="Times New Roman" w:hAnsi="Times New Roman"/>
          </w:rPr>
          <w:delText>Caron et al. (2022)</w:delText>
        </w:r>
      </w:del>
      <w:del w:id="88" w:author="Dominique Caron" w:date="2023-12-20T11:47:17Z">
        <w:r>
          <w:rPr>
            <w:rFonts w:ascii="Times New Roman" w:hAnsi="Times New Roman"/>
          </w:rPr>
          <w:delText xml:space="preserve"> found that food web connectance was systematically overpredicted across Europe by 2-4 times</w:delText>
        </w:r>
      </w:del>
      <w:ins w:id="89" w:author="Dominique Caron" w:date="2023-12-20T11:47:17Z">
        <w:r>
          <w:rPr>
            <w:rFonts w:ascii="Times New Roman" w:hAnsi="Times New Roman"/>
          </w:rPr>
          <w:t xml:space="preserve">, but initial results that combine the two show that food web connectance was systematically over-estimated across Europe by 2-4 times </w:t>
        </w:r>
      </w:ins>
      <w:r>
        <w:rPr>
          <w:rFonts w:ascii="Times New Roman" w:hAnsi="Times New Roman"/>
        </w:rPr>
        <w:t>(Caron et al., 2022)</w:t>
      </w:r>
      <w:r>
        <w:rPr>
          <w:rFonts w:ascii="Times New Roman" w:hAnsi="Times New Roman"/>
        </w:rPr>
        <w:t>.</w:t>
      </w:r>
      <w:del w:id="90" w:author="Dominique Caron" w:date="2023-12-20T11:48:23Z">
        <w:r>
          <w:rPr>
            <w:rFonts w:ascii="Times New Roman" w:hAnsi="Times New Roman"/>
          </w:rPr>
          <w:delText xml:space="preserve"> This discrepancy could arise from fundamental </w:delText>
        </w:r>
      </w:del>
      <w:ins w:id="91" w:author="Dominique Caron" w:date="2023-12-20T11:48:23Z">
        <w:r>
          <w:rPr>
            <w:rFonts w:ascii="Times New Roman" w:hAnsi="Times New Roman"/>
          </w:rPr>
          <w:t xml:space="preserve"> While this result is not particularly surprising given the model is calibrated for predicting pairwise interactions, not network properties, it is still interesting to understand whether this is the case more generally and, if so, begin to hypothesize whether there are fundamental </w:t>
        </w:r>
      </w:ins>
      <w:r>
        <w:rPr>
          <w:rFonts w:ascii="Times New Roman" w:hAnsi="Times New Roman"/>
        </w:rPr>
        <w:t xml:space="preserve">differences in the scale of ecological processes that constrain food web properties (e.g., the number of feasible interactions) from those that drive pairwise interactions, which is commonly the focus of trophic interaction models </w:t>
      </w:r>
      <w:r>
        <w:rPr>
          <w:rFonts w:ascii="Times New Roman" w:hAnsi="Times New Roman"/>
        </w:rPr>
        <w:t>(Strydom et al., 2021)</w:t>
      </w:r>
      <w:r>
        <w:rPr>
          <w:rFonts w:ascii="Times New Roman" w:hAnsi="Times New Roman"/>
        </w:rPr>
        <w:t xml:space="preserve">. </w:t>
      </w:r>
      <w:del w:id="92" w:author="Dominique Caron" w:date="2023-12-20T11:48:47Z">
        <w:r>
          <w:rPr>
            <w:rFonts w:ascii="Times New Roman" w:hAnsi="Times New Roman"/>
          </w:rPr>
          <w:delText>However, we are lacking sufficient knowledge on how well trait-matching models predict other food web properties (e.g., maximum trophic level, modularity) or species positions (e.g., trophic level, centrality) to make generalities.</w:delText>
        </w:r>
      </w:del>
      <w:ins w:id="93" w:author="Dominique Caron" w:date="2023-12-20T11:48:47Z">
        <w:r>
          <w:rPr>
            <w:rFonts w:ascii="Times New Roman" w:hAnsi="Times New Roman"/>
          </w:rPr>
          <w:t>This requires more knowledge of how well trait-matching models can be used to estimate a range of food web properties.</w:t>
        </w:r>
      </w:ins>
    </w:p>
    <w:p>
      <w:pPr>
        <w:pStyle w:val="BodyText"/>
        <w:spacing w:before="0" w:after="0"/>
        <w:rPr>
          <w:rFonts w:ascii="Times New Roman" w:hAnsi="Times New Roman"/>
        </w:rPr>
      </w:pPr>
      <w:r>
        <w:rPr>
          <w:rFonts w:ascii="Times New Roman" w:hAnsi="Times New Roman"/>
        </w:rPr>
      </w:r>
    </w:p>
    <w:p>
      <w:pPr>
        <w:pStyle w:val="BodyText"/>
        <w:rPr/>
      </w:pPr>
      <w:r>
        <w:rPr>
          <w:rFonts w:ascii="Times New Roman" w:hAnsi="Times New Roman"/>
        </w:rPr>
        <w:t xml:space="preserve">Here, we </w:t>
      </w:r>
      <w:ins w:id="94" w:author="Dominique Caron" w:date="2023-12-20T11:48:57Z">
        <w:r>
          <w:rPr>
            <w:rFonts w:ascii="Times New Roman" w:hAnsi="Times New Roman"/>
          </w:rPr>
          <w:t xml:space="preserve">first </w:t>
        </w:r>
      </w:ins>
      <w:r>
        <w:rPr>
          <w:rFonts w:ascii="Times New Roman" w:hAnsi="Times New Roman"/>
        </w:rPr>
        <w:t>ask whether predictive trait-</w:t>
      </w:r>
      <w:del w:id="95" w:author="Dominique Caron" w:date="2023-12-26T10:58:51Z">
        <w:r>
          <w:rPr>
            <w:rFonts w:ascii="Times New Roman" w:hAnsi="Times New Roman"/>
          </w:rPr>
          <w:delText>matching</w:delText>
        </w:r>
      </w:del>
      <w:ins w:id="96" w:author="Dominique Caron" w:date="2023-12-26T10:58:51Z">
        <w:r>
          <w:rPr>
            <w:rFonts w:ascii="Times New Roman" w:hAnsi="Times New Roman"/>
          </w:rPr>
          <w:t>based</w:t>
        </w:r>
      </w:ins>
      <w:r>
        <w:rPr>
          <w:rFonts w:ascii="Times New Roman" w:hAnsi="Times New Roman"/>
        </w:rPr>
        <w:t xml:space="preserve"> models </w:t>
      </w:r>
      <w:del w:id="97" w:author="Dominique Caron" w:date="2023-12-20T11:49:04Z">
        <w:r>
          <w:rPr>
            <w:rFonts w:ascii="Times New Roman" w:hAnsi="Times New Roman"/>
          </w:rPr>
          <w:delText>trained using a network of predator-prey interactions (i.e., a food web)</w:delText>
        </w:r>
      </w:del>
      <w:del w:id="98" w:author="Dominique Caron" w:date="2023-12-26T10:58:46Z">
        <w:r>
          <w:rPr>
            <w:rFonts w:ascii="Times New Roman" w:hAnsi="Times New Roman"/>
          </w:rPr>
          <w:delText xml:space="preserve"> </w:delText>
        </w:r>
      </w:del>
      <w:r>
        <w:rPr>
          <w:rFonts w:ascii="Times New Roman" w:hAnsi="Times New Roman"/>
        </w:rPr>
        <w:t>from one</w:t>
      </w:r>
      <w:del w:id="99" w:author="Dominique Caron" w:date="2023-12-20T11:49:12Z">
        <w:r>
          <w:rPr>
            <w:rFonts w:ascii="Times New Roman" w:hAnsi="Times New Roman"/>
          </w:rPr>
          <w:delText xml:space="preserve"> geographical</w:delText>
        </w:r>
      </w:del>
      <w:r>
        <w:rPr>
          <w:rFonts w:ascii="Times New Roman" w:hAnsi="Times New Roman"/>
        </w:rPr>
        <w:t xml:space="preserve"> region of the world can reliably predict </w:t>
      </w:r>
      <w:del w:id="100" w:author="Dominique Caron" w:date="2023-12-20T11:49:21Z">
        <w:r>
          <w:rPr>
            <w:rFonts w:ascii="Times New Roman" w:hAnsi="Times New Roman"/>
          </w:rPr>
          <w:delText>pairwise</w:delText>
        </w:r>
      </w:del>
      <w:ins w:id="101" w:author="Dominique Caron" w:date="2023-12-20T11:49:21Z">
        <w:r>
          <w:rPr>
            <w:rFonts w:ascii="Times New Roman" w:hAnsi="Times New Roman"/>
          </w:rPr>
          <w:t>the predator-prey</w:t>
        </w:r>
      </w:ins>
      <w:r>
        <w:rPr>
          <w:rFonts w:ascii="Times New Roman" w:hAnsi="Times New Roman"/>
        </w:rPr>
        <w:t xml:space="preserve"> interactions</w:t>
      </w:r>
      <w:del w:id="102" w:author="Dominique Caron" w:date="2023-12-20T11:49:52Z">
        <w:r>
          <w:rPr>
            <w:rFonts w:ascii="Times New Roman" w:hAnsi="Times New Roman"/>
          </w:rPr>
          <w:delText>, species role, and food web structure in</w:delText>
        </w:r>
      </w:del>
      <w:ins w:id="103" w:author="Dominique Caron" w:date="2023-12-20T11:49:52Z">
        <w:r>
          <w:rPr>
            <w:rFonts w:ascii="Times New Roman" w:hAnsi="Times New Roman"/>
          </w:rPr>
          <w:t xml:space="preserve"> </w:t>
        </w:r>
      </w:ins>
      <w:ins w:id="104" w:author="Dominique Caron" w:date="2023-12-20T11:49:52Z">
        <w:r>
          <w:rPr>
            <w:rFonts w:ascii="Times New Roman" w:hAnsi="Times New Roman"/>
          </w:rPr>
          <w:t>of</w:t>
        </w:r>
      </w:ins>
      <w:r>
        <w:rPr>
          <w:rFonts w:ascii="Times New Roman" w:hAnsi="Times New Roman"/>
        </w:rPr>
        <w:t xml:space="preserve"> other regions.</w:t>
      </w:r>
      <w:del w:id="105" w:author="Dominique Caron" w:date="2023-12-20T11:53:48Z">
        <w:r>
          <w:rPr>
            <w:rFonts w:ascii="Times New Roman" w:hAnsi="Times New Roman"/>
          </w:rPr>
          <w:delText xml:space="preserve"> We use terrestrial vertebrate food webs from </w:delText>
        </w:r>
      </w:del>
      <w:ins w:id="106" w:author="Dominique Caron" w:date="2023-12-26T10:59:01Z">
        <w:r>
          <w:rPr>
            <w:rFonts w:ascii="Times New Roman" w:hAnsi="Times New Roman"/>
          </w:rPr>
          <w:t xml:space="preserve"> </w:t>
        </w:r>
      </w:ins>
      <w:ins w:id="107" w:author="Dominique Caron" w:date="2023-12-20T11:53:48Z">
        <w:r>
          <w:rPr>
            <w:rFonts w:ascii="Times New Roman" w:hAnsi="Times New Roman"/>
          </w:rPr>
          <w:t xml:space="preserve">We estimate transferability (how well a model fit in one region predicts the other) between regions </w:t>
        </w:r>
      </w:ins>
      <w:ins w:id="108" w:author="Dominique Caron" w:date="2023-12-20T11:53:48Z">
        <w:r>
          <w:rPr>
            <w:rFonts w:ascii="Times New Roman" w:hAnsi="Times New Roman"/>
          </w:rPr>
          <w:t>(</w:t>
        </w:r>
      </w:ins>
      <w:r>
        <w:rPr>
          <w:rFonts w:ascii="Times New Roman" w:hAnsi="Times New Roman"/>
        </w:rPr>
        <w:t>Europe, the Pyrenees, Northern Québec and Labrador, and the Serengeti</w:t>
      </w:r>
      <w:ins w:id="109" w:author="Dominique Caron" w:date="2023-12-20T11:54:00Z">
        <w:r>
          <w:rPr>
            <w:rFonts w:ascii="Times New Roman" w:hAnsi="Times New Roman"/>
          </w:rPr>
          <w:t>)</w:t>
        </w:r>
      </w:ins>
      <w:r>
        <w:rPr>
          <w:rFonts w:ascii="Times New Roman" w:hAnsi="Times New Roman"/>
        </w:rPr>
        <w:t xml:space="preserve"> </w:t>
      </w:r>
      <w:del w:id="110" w:author="Dominique Caron" w:date="2023-12-20T11:54:13Z">
        <w:r>
          <w:rPr>
            <w:rFonts w:ascii="Times New Roman" w:hAnsi="Times New Roman"/>
          </w:rPr>
          <w:delText>to fit</w:delText>
        </w:r>
      </w:del>
      <w:ins w:id="111" w:author="Dominique Caron" w:date="2023-12-20T11:54:13Z">
        <w:r>
          <w:rPr>
            <w:rFonts w:ascii="Times New Roman" w:hAnsi="Times New Roman"/>
          </w:rPr>
          <w:t>with</w:t>
        </w:r>
      </w:ins>
      <w:r>
        <w:rPr>
          <w:rFonts w:ascii="Times New Roman" w:hAnsi="Times New Roman"/>
        </w:rPr>
        <w:t xml:space="preserve"> trait-based Bayesian hierarchical models</w:t>
      </w:r>
      <w:del w:id="112" w:author="Dominique Caron" w:date="2023-12-20T11:54:29Z">
        <w:r>
          <w:rPr>
            <w:rFonts w:ascii="Times New Roman" w:hAnsi="Times New Roman"/>
          </w:rPr>
          <w:delText xml:space="preserve"> to study transferability across regions</w:delText>
        </w:r>
      </w:del>
      <w:r>
        <w:rPr>
          <w:rFonts w:ascii="Times New Roman" w:hAnsi="Times New Roman"/>
        </w:rPr>
        <w:t xml:space="preserve">. </w:t>
      </w:r>
      <w:del w:id="113" w:author="Dominique Caron" w:date="2023-12-20T11:55:30Z">
        <w:r>
          <w:rPr>
            <w:rFonts w:ascii="Times New Roman" w:hAnsi="Times New Roman"/>
          </w:rPr>
          <w:delText xml:space="preserve">We aim to (1) identify the factors (i.e., </w:delText>
        </w:r>
      </w:del>
      <w:ins w:id="114" w:author="Dominique Caron" w:date="2023-12-26T10:59:24Z">
        <w:r>
          <w:rPr>
            <w:rFonts w:ascii="Times New Roman" w:hAnsi="Times New Roman"/>
          </w:rPr>
          <w:t xml:space="preserve">We expect better transferability between food webs that are more similar. </w:t>
        </w:r>
      </w:ins>
      <w:ins w:id="115" w:author="Dominique Caron" w:date="2023-12-20T11:55:30Z">
        <w:r>
          <w:rPr>
            <w:rFonts w:ascii="Times New Roman" w:hAnsi="Times New Roman"/>
          </w:rPr>
          <w:t xml:space="preserve">To test this, we determine how transferability changes with </w:t>
        </w:r>
      </w:ins>
      <w:r>
        <w:rPr>
          <w:rFonts w:ascii="Times New Roman" w:hAnsi="Times New Roman"/>
        </w:rPr>
        <w:t xml:space="preserve">geographic, environmental, </w:t>
      </w:r>
      <w:del w:id="116" w:author="Dominique Caron" w:date="2023-11-29T10:00:56Z">
        <w:r>
          <w:rPr>
            <w:rFonts w:ascii="Times New Roman" w:hAnsi="Times New Roman"/>
          </w:rPr>
          <w:delText>functional</w:delText>
        </w:r>
      </w:del>
      <w:ins w:id="117" w:author="Dominique Caron" w:date="2023-11-29T10:00:56Z">
        <w:r>
          <w:rPr>
            <w:rFonts w:ascii="Times New Roman" w:hAnsi="Times New Roman"/>
          </w:rPr>
          <w:t>trait</w:t>
        </w:r>
      </w:ins>
      <w:r>
        <w:rPr>
          <w:rFonts w:ascii="Times New Roman" w:hAnsi="Times New Roman"/>
        </w:rPr>
        <w:t xml:space="preserve">, </w:t>
      </w:r>
      <w:del w:id="118" w:author="Dominique Caron" w:date="2023-12-20T11:55:39Z">
        <w:r>
          <w:rPr>
            <w:rFonts w:ascii="Times New Roman" w:hAnsi="Times New Roman"/>
          </w:rPr>
          <w:delText>or</w:delText>
        </w:r>
      </w:del>
      <w:ins w:id="119" w:author="Dominique Caron" w:date="2023-12-20T11:55:39Z">
        <w:r>
          <w:rPr>
            <w:rFonts w:ascii="Times New Roman" w:hAnsi="Times New Roman"/>
          </w:rPr>
          <w:t>and</w:t>
        </w:r>
      </w:ins>
      <w:r>
        <w:rPr>
          <w:rFonts w:ascii="Times New Roman" w:hAnsi="Times New Roman"/>
        </w:rPr>
        <w:t xml:space="preserve"> phylogenetic distances</w:t>
      </w:r>
      <w:del w:id="120" w:author="Dominique Caron" w:date="2023-12-26T11:00:49Z">
        <w:r>
          <w:rPr>
            <w:rFonts w:ascii="Times New Roman" w:hAnsi="Times New Roman"/>
          </w:rPr>
          <w:delText>) influencing the generality of trait-matching models of pairwise interactions across geographical regions</w:delText>
        </w:r>
      </w:del>
      <w:del w:id="121" w:author="Dominique Caron" w:date="2023-12-20T11:55:59Z">
        <w:r>
          <w:rPr>
            <w:rFonts w:ascii="Times New Roman" w:hAnsi="Times New Roman"/>
          </w:rPr>
          <w:delText xml:space="preserve">, </w:delText>
        </w:r>
      </w:del>
      <w:del w:id="122" w:author="Dominique Caron" w:date="2023-12-20T11:55:59Z">
        <w:r>
          <w:rPr>
            <w:rFonts w:ascii="Times New Roman" w:hAnsi="Times New Roman"/>
          </w:rPr>
          <w:delText xml:space="preserve">(2) predict </w:delText>
        </w:r>
      </w:del>
      <w:del w:id="123" w:author="Dominique Caron" w:date="2023-11-29T10:45:08Z">
        <w:r>
          <w:rPr>
            <w:rFonts w:ascii="Times New Roman" w:hAnsi="Times New Roman"/>
          </w:rPr>
          <w:delText xml:space="preserve">trophic </w:delText>
        </w:r>
      </w:del>
      <w:del w:id="124" w:author="Dominique Caron" w:date="2023-12-20T11:56:07Z">
        <w:r>
          <w:rPr>
            <w:rFonts w:ascii="Times New Roman" w:hAnsi="Times New Roman"/>
          </w:rPr>
          <w:delText>roles (e.g., centrality)</w:delText>
        </w:r>
      </w:del>
      <w:del w:id="125" w:author="Dominique Caron" w:date="2023-11-29T10:46:41Z">
        <w:r>
          <w:rPr>
            <w:rFonts w:ascii="Times New Roman" w:hAnsi="Times New Roman"/>
          </w:rPr>
          <w:delText xml:space="preserve"> across species</w:delText>
        </w:r>
      </w:del>
      <w:del w:id="126" w:author="Dominique Caron" w:date="2023-12-20T11:56:07Z">
        <w:r>
          <w:rPr>
            <w:rFonts w:ascii="Times New Roman" w:hAnsi="Times New Roman"/>
          </w:rPr>
          <w:delText xml:space="preserve"> and (3) test how well food web properties derived from models match empirical estimates. First, we expect </w:delText>
        </w:r>
      </w:del>
      <w:del w:id="127" w:author="Dominique Caron" w:date="2023-11-29T10:12:10Z">
        <w:r>
          <w:rPr>
            <w:rFonts w:ascii="Times New Roman" w:hAnsi="Times New Roman"/>
          </w:rPr>
          <w:delText>more functionally similar food webs will yield better transferability</w:delText>
        </w:r>
      </w:del>
      <w:del w:id="128" w:author="Dominique Caron" w:date="2023-12-20T11:56:07Z">
        <w:r>
          <w:rPr>
            <w:rFonts w:ascii="Times New Roman" w:hAnsi="Times New Roman"/>
          </w:rPr>
          <w:delText>. Second, given the models focus on pairwise interactions and based on previous results, we expect the prediction of pairwise interactions to be better than that of food web properties.</w:delText>
        </w:r>
      </w:del>
      <w:ins w:id="129" w:author="Dominique Caron" w:date="2023-12-20T11:56:07Z">
        <w:r>
          <w:rPr>
            <w:rFonts w:ascii="Times New Roman" w:hAnsi="Times New Roman"/>
          </w:rPr>
          <w:t>. Second, we evaluate how well these models can be used to estimate a species’ role in the network and food web structure. Given previous findings and the fact that the models only indirectly estimate these metrics, we expect that the models are better at predicting pairwise interactions than estimating the role of a species in a network and food web properties. We similarly expect a decline in performance when models are trained and tested on different ecosystems.</w:t>
        </w:r>
      </w:ins>
    </w:p>
    <w:p>
      <w:pPr>
        <w:pStyle w:val="BodyText"/>
        <w:spacing w:before="0" w:after="0"/>
        <w:rPr>
          <w:rFonts w:ascii="Times New Roman" w:hAnsi="Times New Roman"/>
        </w:rPr>
      </w:pPr>
      <w:r>
        <w:rPr>
          <w:rFonts w:ascii="Times New Roman" w:hAnsi="Times New Roman"/>
        </w:rPr>
      </w:r>
    </w:p>
    <w:p>
      <w:pPr>
        <w:pStyle w:val="BodyText"/>
        <w:spacing w:before="0" w:after="0"/>
        <w:rPr>
          <w:rFonts w:ascii="Times New Roman" w:hAnsi="Times New Roman"/>
          <w:b/>
          <w:bCs/>
        </w:rPr>
      </w:pPr>
      <w:r>
        <w:rPr>
          <w:rFonts w:ascii="Times New Roman" w:hAnsi="Times New Roman"/>
          <w:b/>
          <w:bCs/>
        </w:rPr>
        <w:t>Methods</w:t>
      </w:r>
    </w:p>
    <w:p>
      <w:pPr>
        <w:pStyle w:val="BodyText"/>
        <w:spacing w:before="0" w:after="0"/>
        <w:rPr>
          <w:rFonts w:ascii="Times New Roman" w:hAnsi="Times New Roman"/>
          <w:i/>
          <w:i/>
          <w:iCs/>
        </w:rPr>
      </w:pPr>
      <w:r>
        <w:rPr>
          <w:rFonts w:ascii="Times New Roman" w:hAnsi="Times New Roman"/>
          <w:i/>
          <w:iCs/>
        </w:rPr>
        <w:t>Food web data</w:t>
      </w:r>
    </w:p>
    <w:p>
      <w:pPr>
        <w:pStyle w:val="BodyText"/>
        <w:rPr/>
      </w:pPr>
      <w:r>
        <w:rPr>
          <w:rFonts w:ascii="Times New Roman" w:hAnsi="Times New Roman"/>
        </w:rPr>
        <w:t xml:space="preserve">We extracted predator-prey interactions among terrestrial vertebrates (mammals, birds, amphibians and reptiles) from four well-resolved food webs (Table 1, Figure 1): the European food web of tetrapods </w:t>
      </w:r>
      <w:r>
        <w:rPr>
          <w:rFonts w:ascii="Times New Roman" w:hAnsi="Times New Roman"/>
        </w:rPr>
        <w:t>(Maiorano et al., 2020)</w:t>
      </w:r>
      <w:r>
        <w:rPr>
          <w:rFonts w:ascii="Times New Roman" w:hAnsi="Times New Roman"/>
        </w:rPr>
        <w:t xml:space="preserve">, the Pyrenees vertebrate food web </w:t>
      </w:r>
      <w:r>
        <w:rPr>
          <w:rFonts w:ascii="Times New Roman" w:hAnsi="Times New Roman"/>
        </w:rPr>
        <w:t>(Lurgi et al., 2012)</w:t>
      </w:r>
      <w:r>
        <w:rPr>
          <w:rFonts w:ascii="Times New Roman" w:hAnsi="Times New Roman"/>
        </w:rPr>
        <w:t xml:space="preserve">, the Northern Québec and Labrador food web </w:t>
      </w:r>
      <w:r>
        <w:rPr>
          <w:rFonts w:ascii="Times New Roman" w:hAnsi="Times New Roman"/>
        </w:rPr>
        <w:t>(Berteaux et al., 2018)</w:t>
      </w:r>
      <w:r>
        <w:rPr>
          <w:rFonts w:ascii="Times New Roman" w:hAnsi="Times New Roman"/>
        </w:rPr>
        <w:t xml:space="preserve">, and the Serengeti food web </w:t>
      </w:r>
      <w:r>
        <w:rPr>
          <w:rFonts w:ascii="Times New Roman" w:hAnsi="Times New Roman"/>
        </w:rPr>
        <w:t>(de Visser et al., 2011)</w:t>
      </w:r>
      <w:r>
        <w:rPr>
          <w:rFonts w:ascii="Times New Roman" w:hAnsi="Times New Roman"/>
        </w:rPr>
        <w:t>. All four food webs were compiled from literature review</w:t>
      </w:r>
      <w:ins w:id="130" w:author="Dominique Caron" w:date="2023-12-26T11:20:42Z">
        <w:r>
          <w:rPr>
            <w:rFonts w:ascii="Times New Roman" w:hAnsi="Times New Roman"/>
          </w:rPr>
          <w:t>s</w:t>
        </w:r>
      </w:ins>
      <w:r>
        <w:rPr>
          <w:rFonts w:ascii="Times New Roman" w:hAnsi="Times New Roman"/>
        </w:rPr>
        <w:t xml:space="preserve"> and completed </w:t>
      </w:r>
      <w:del w:id="131" w:author="Dominique Caron" w:date="2023-12-26T11:20:45Z">
        <w:r>
          <w:rPr>
            <w:rFonts w:ascii="Times New Roman" w:hAnsi="Times New Roman"/>
          </w:rPr>
          <w:delText>by</w:delText>
        </w:r>
      </w:del>
      <w:ins w:id="132" w:author="Dominique Caron" w:date="2023-12-26T11:20:45Z">
        <w:r>
          <w:rPr>
            <w:rFonts w:ascii="Times New Roman" w:hAnsi="Times New Roman"/>
          </w:rPr>
          <w:t>with</w:t>
        </w:r>
      </w:ins>
      <w:r>
        <w:rPr>
          <w:rFonts w:ascii="Times New Roman" w:hAnsi="Times New Roman"/>
        </w:rPr>
        <w:t xml:space="preserve"> expert knowledge. The four food webs document the predator-prey interactions between all known terrestrial vertebrates in their respective geographical region. Trophic interaction is defined as a binary variable where 0 represents the absence and 1 the presence of a predator-prey interaction between two species. Since all food webs document </w:t>
      </w:r>
      <w:r>
        <w:rPr>
          <w:rFonts w:ascii="Times New Roman" w:hAnsi="Times New Roman"/>
          <w:i/>
          <w:iCs/>
        </w:rPr>
        <w:t xml:space="preserve">potential </w:t>
      </w:r>
      <w:r>
        <w:rPr>
          <w:rFonts w:ascii="Times New Roman" w:hAnsi="Times New Roman"/>
        </w:rPr>
        <w:t>interactions</w:t>
      </w:r>
      <w:r>
        <w:rPr>
          <w:rFonts w:ascii="Times New Roman" w:hAnsi="Times New Roman"/>
          <w:i/>
          <w:iCs/>
        </w:rPr>
        <w:t xml:space="preserve"> </w:t>
      </w:r>
      <w:r>
        <w:rPr>
          <w:rFonts w:ascii="Times New Roman" w:hAnsi="Times New Roman"/>
        </w:rPr>
        <w:t>(i.e., the predator could feed on the prey species), and use expert knowledge to define these trophic relations, we assume that they are less sensitive to incomplete sampling than observation-based food webs (i.e., interactions and non-interactions are similarly uncertain). Nodes in the original Serengeti food web represent trophic groups including one or more vertebrate species. In this study, we assumed that species within a trophic group share the same predator and prey species. Thus, we can expect more false positives (i.e., non-interactions documented as interactions) in the Serengeti than in the other three food webs. Food webs are fully described in Appendix S1.</w:t>
      </w:r>
    </w:p>
    <w:p>
      <w:pPr>
        <w:pStyle w:val="BodyText"/>
        <w:spacing w:before="0" w:after="0"/>
        <w:rPr>
          <w:rFonts w:ascii="Times New Roman" w:hAnsi="Times New Roman"/>
        </w:rPr>
      </w:pPr>
      <w:r>
        <w:rPr>
          <w:rFonts w:ascii="Times New Roman" w:hAnsi="Times New Roman"/>
        </w:rPr>
      </w:r>
    </w:p>
    <w:p>
      <w:pPr>
        <w:pStyle w:val="BodyText"/>
        <w:spacing w:before="0" w:after="0"/>
        <w:rPr/>
      </w:pPr>
      <w:r>
        <w:rPr>
          <w:rFonts w:ascii="Times New Roman" w:hAnsi="Times New Roman"/>
        </w:rPr>
        <w:t xml:space="preserve">The species composition of the four food webs </w:t>
      </w:r>
      <w:del w:id="133" w:author="Dominique Caron" w:date="2023-12-26T11:22:23Z">
        <w:r>
          <w:rPr>
            <w:rFonts w:ascii="Times New Roman" w:hAnsi="Times New Roman"/>
          </w:rPr>
          <w:delText>are</w:delText>
        </w:r>
      </w:del>
      <w:ins w:id="134" w:author="Dominique Caron" w:date="2023-12-26T11:22:23Z">
        <w:r>
          <w:rPr>
            <w:rFonts w:ascii="Times New Roman" w:hAnsi="Times New Roman"/>
          </w:rPr>
          <w:t>is</w:t>
        </w:r>
      </w:ins>
      <w:r>
        <w:rPr>
          <w:rFonts w:ascii="Times New Roman" w:hAnsi="Times New Roman"/>
        </w:rPr>
        <w:t xml:space="preserve"> different (Table 1). There are no amphibians or reptiles in Northern Québec and Labrador; the Pyrenees food web is dominated by birds (67%) and mammals (23%), with very few reptiles (8%); the European food web has a comparable number of reptiles (21%) and mammals (25%), and almost half (46%) of the Serengeti food web are mammals. The Europe, Pyrenees, and Northern Québec and Labrador food webs all have comparable mean trophic levels (between 1.24 and 1.3) and connectance (between 0.02 and 0.05) </w:t>
      </w:r>
      <w:del w:id="135" w:author="Dominique Caron" w:date="2023-11-14T11:41:54Z">
        <w:r>
          <w:rPr>
            <w:rFonts w:ascii="Times New Roman" w:hAnsi="Times New Roman"/>
          </w:rPr>
          <w:delText>compared to the Serengeti food web</w:delText>
        </w:r>
      </w:del>
      <w:ins w:id="136" w:author="Dominique Caron" w:date="2023-11-14T11:41:54Z">
        <w:r>
          <w:rPr>
            <w:rFonts w:ascii="Times New Roman" w:hAnsi="Times New Roman"/>
          </w:rPr>
          <w:t>but the Serengeti differed</w:t>
        </w:r>
      </w:ins>
      <w:r>
        <w:rPr>
          <w:rFonts w:ascii="Times New Roman" w:hAnsi="Times New Roman"/>
        </w:rPr>
        <w:t xml:space="preserve"> (mean trophic level: 1.61; connectance: 0.12). Here, the first trophic level (i.e., basal species) </w:t>
      </w:r>
      <w:del w:id="137" w:author="Dominique Caron" w:date="2023-12-26T11:23:00Z">
        <w:r>
          <w:rPr>
            <w:rFonts w:ascii="Times New Roman" w:hAnsi="Times New Roman"/>
          </w:rPr>
          <w:delText>are</w:delText>
        </w:r>
      </w:del>
      <w:ins w:id="138" w:author="Dominique Caron" w:date="2023-12-26T11:23:00Z">
        <w:r>
          <w:rPr>
            <w:rFonts w:ascii="Times New Roman" w:hAnsi="Times New Roman"/>
          </w:rPr>
          <w:t>is</w:t>
        </w:r>
      </w:ins>
      <w:r>
        <w:rPr>
          <w:rFonts w:ascii="Times New Roman" w:hAnsi="Times New Roman"/>
        </w:rPr>
        <w:t xml:space="preserve"> defined as species not feeding on any other terrestrial vertebrates. In Europe, the Pyrenees</w:t>
      </w:r>
      <w:ins w:id="139" w:author="Dominique Caron" w:date="2023-12-26T11:23:32Z">
        <w:r>
          <w:rPr>
            <w:rFonts w:ascii="Times New Roman" w:hAnsi="Times New Roman"/>
          </w:rPr>
          <w:t>,</w:t>
        </w:r>
      </w:ins>
      <w:r>
        <w:rPr>
          <w:rFonts w:ascii="Times New Roman" w:hAnsi="Times New Roman"/>
        </w:rPr>
        <w:t xml:space="preserve"> and Northern Québec and Labrador most species are basal species (e.g., insectivores, herbivores, piscivores), whereas many more species feed on terrestrial vertebrates (non-basal species) in the Serengeti.</w:t>
      </w:r>
    </w:p>
    <w:p>
      <w:pPr>
        <w:pStyle w:val="BodyText"/>
        <w:spacing w:before="0" w:after="0"/>
        <w:rPr>
          <w:rFonts w:ascii="Times New Roman" w:hAnsi="Times New Roman"/>
        </w:rPr>
      </w:pPr>
      <w:r>
        <w:rPr>
          <w:rFonts w:ascii="Times New Roman" w:hAnsi="Times New Roman"/>
        </w:rPr>
      </w:r>
    </w:p>
    <w:p>
      <w:pPr>
        <w:pStyle w:val="BodyText"/>
        <w:spacing w:before="0" w:after="0"/>
        <w:rPr>
          <w:rFonts w:ascii="Times New Roman" w:hAnsi="Times New Roman"/>
          <w:i/>
          <w:i/>
          <w:iCs/>
        </w:rPr>
      </w:pPr>
      <w:r>
        <w:rPr>
          <w:rFonts w:ascii="Times New Roman" w:hAnsi="Times New Roman"/>
          <w:i/>
          <w:iCs/>
        </w:rPr>
        <w:t>Trait data</w:t>
      </w:r>
    </w:p>
    <w:p>
      <w:pPr>
        <w:pStyle w:val="BodyText"/>
        <w:rPr/>
      </w:pPr>
      <w:r>
        <w:rPr>
          <w:rFonts w:ascii="Times New Roman" w:hAnsi="Times New Roman"/>
        </w:rPr>
        <w:t>We extracted</w:t>
      </w:r>
      <w:del w:id="140" w:author="Dominique Caron" w:date="2023-12-26T11:24:01Z">
        <w:r>
          <w:rPr>
            <w:rFonts w:ascii="Times New Roman" w:hAnsi="Times New Roman"/>
          </w:rPr>
          <w:delText xml:space="preserve"> functional</w:delText>
        </w:r>
      </w:del>
      <w:r>
        <w:rPr>
          <w:rFonts w:ascii="Times New Roman" w:hAnsi="Times New Roman"/>
        </w:rPr>
        <w:t xml:space="preserve"> traits from the database compiled by </w:t>
      </w:r>
      <w:r>
        <w:rPr>
          <w:rFonts w:ascii="Times New Roman" w:hAnsi="Times New Roman"/>
        </w:rPr>
        <w:t>Etard et al. (2020)</w:t>
      </w:r>
      <w:r>
        <w:rPr>
          <w:rFonts w:ascii="Times New Roman" w:hAnsi="Times New Roman"/>
        </w:rPr>
        <w:t xml:space="preserve">. This dataset combines species-level information from large freely available secondary trait databases (e.g., EltonTraits: </w:t>
      </w:r>
      <w:r>
        <w:rPr>
          <w:rFonts w:ascii="Times New Roman" w:hAnsi="Times New Roman"/>
        </w:rPr>
        <w:t>Wilman et al. (2014)</w:t>
      </w:r>
      <w:r>
        <w:rPr>
          <w:rFonts w:ascii="Times New Roman" w:hAnsi="Times New Roman"/>
        </w:rPr>
        <w:t xml:space="preserve">, AmphiBIO: </w:t>
      </w:r>
      <w:r>
        <w:rPr>
          <w:rFonts w:ascii="Times New Roman" w:hAnsi="Times New Roman"/>
        </w:rPr>
        <w:t>Oliveira et al. (2017)</w:t>
      </w:r>
      <w:r>
        <w:rPr>
          <w:rFonts w:ascii="Times New Roman" w:hAnsi="Times New Roman"/>
        </w:rPr>
        <w:t>). Overall, the database includes traits for 6 990 amphibian, 11 634 bird, 5 380 mammal, and 10 612 reptile species. We extracted the available body mass (mean: 11 kg; range: 0.001–4 220 kg), longevity (mean: 5 885 days; range: 91–46 386 days), litter or clutch size (mean: 131 offspring; range: 1–20 000 offspring), habitat breadth (number of habitats a species uses, using level 2 of the IUCN Habitat Classification Scheme; mean: 10 habitats, range: 1-90 habitats),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every species considered in our study.</w:t>
      </w:r>
    </w:p>
    <w:p>
      <w:pPr>
        <w:pStyle w:val="BodyText"/>
        <w:spacing w:before="0" w:after="0"/>
        <w:rPr>
          <w:rFonts w:ascii="Times New Roman" w:hAnsi="Times New Roman"/>
        </w:rPr>
      </w:pPr>
      <w:r>
        <w:rPr>
          <w:rFonts w:ascii="Times New Roman" w:hAnsi="Times New Roman"/>
        </w:rPr>
      </w:r>
    </w:p>
    <w:p>
      <w:pPr>
        <w:pStyle w:val="BodyText"/>
        <w:rPr/>
      </w:pPr>
      <w:r>
        <w:rPr>
          <w:rFonts w:ascii="Times New Roman" w:hAnsi="Times New Roman"/>
        </w:rPr>
        <w:t xml:space="preserve">We standardized species names following the taxonomic backbone of the Global Biodiversity Information Facility (GBIF) using the function </w:t>
      </w:r>
      <w:r>
        <w:rPr>
          <w:rFonts w:ascii="Times New Roman" w:hAnsi="Times New Roman"/>
          <w:i/>
          <w:iCs/>
        </w:rPr>
        <w:t>name_backbone</w:t>
      </w:r>
      <w:r>
        <w:rPr>
          <w:rFonts w:ascii="Times New Roman" w:hAnsi="Times New Roman"/>
        </w:rPr>
        <w:t xml:space="preserve"> from the package </w:t>
      </w:r>
      <w:r>
        <w:rPr>
          <w:rFonts w:ascii="Times New Roman" w:hAnsi="Times New Roman"/>
          <w:i/>
          <w:iCs/>
        </w:rPr>
        <w:t xml:space="preserve">rgbif </w:t>
      </w:r>
      <w:r>
        <w:rPr>
          <w:rFonts w:ascii="Times New Roman" w:hAnsi="Times New Roman"/>
          <w:i w:val="false"/>
          <w:iCs w:val="false"/>
        </w:rPr>
        <w:t>(Chamberlain et al., 2022)</w:t>
      </w:r>
      <w:r>
        <w:rPr>
          <w:i w:val="false"/>
          <w:iCs w:val="false"/>
        </w:rPr>
        <w:t xml:space="preserve"> </w:t>
      </w:r>
      <w:r>
        <w:rPr>
          <w:rFonts w:ascii="Times New Roman" w:hAnsi="Times New Roman"/>
        </w:rPr>
        <w:t xml:space="preserve">in the R statistical language </w:t>
      </w:r>
      <w:r>
        <w:rPr>
          <w:rFonts w:ascii="Times New Roman" w:hAnsi="Times New Roman"/>
        </w:rPr>
        <w:t>(R Core Team, 2022)</w:t>
      </w:r>
      <w:r>
        <w:rPr>
          <w:rFonts w:ascii="Times New Roman" w:hAnsi="Times New Roman"/>
        </w:rPr>
        <w:t xml:space="preserve">. We excluded species for which no taxonomic information or none of the traits were available. </w:t>
      </w:r>
      <w:del w:id="141" w:author="Dominique Caron" w:date="2023-12-26T11:25:38Z">
        <w:r>
          <w:rPr>
            <w:rFonts w:ascii="Times New Roman" w:hAnsi="Times New Roman"/>
          </w:rPr>
          <w:delText>S</w:delText>
        </w:r>
      </w:del>
      <w:ins w:id="142" w:author="Dominique Caron" w:date="2023-12-26T11:25:39Z">
        <w:r>
          <w:rPr>
            <w:rFonts w:ascii="Times New Roman" w:hAnsi="Times New Roman"/>
          </w:rPr>
          <w:t>More than 80% of</w:t>
        </w:r>
      </w:ins>
      <w:del w:id="143" w:author="Dominique Caron" w:date="2023-12-26T11:26:12Z">
        <w:r>
          <w:rPr>
            <w:rFonts w:ascii="Times New Roman" w:hAnsi="Times New Roman"/>
          </w:rPr>
          <w:delText>pecies</w:delText>
        </w:r>
      </w:del>
      <w:r>
        <w:rPr>
          <w:rFonts w:ascii="Times New Roman" w:hAnsi="Times New Roman"/>
        </w:rPr>
        <w:t xml:space="preserve"> traits were available</w:t>
      </w:r>
      <w:del w:id="144" w:author="Dominique Caron" w:date="2023-12-26T11:26:01Z">
        <w:r>
          <w:rPr>
            <w:rFonts w:ascii="Times New Roman" w:hAnsi="Times New Roman"/>
          </w:rPr>
          <w:delText xml:space="preserve"> for more than 80% of species</w:delText>
        </w:r>
      </w:del>
      <w:r>
        <w:rPr>
          <w:rFonts w:ascii="Times New Roman" w:hAnsi="Times New Roman"/>
        </w:rPr>
        <w:t xml:space="preserve"> across </w:t>
      </w:r>
      <w:ins w:id="145" w:author="Dominique Caron" w:date="2023-12-26T11:26:07Z">
        <w:r>
          <w:rPr>
            <w:rFonts w:ascii="Times New Roman" w:hAnsi="Times New Roman"/>
          </w:rPr>
          <w:t xml:space="preserve">species of </w:t>
        </w:r>
      </w:ins>
      <w:r>
        <w:rPr>
          <w:rFonts w:ascii="Times New Roman" w:hAnsi="Times New Roman"/>
        </w:rPr>
        <w:t xml:space="preserve">all food webs (Table 1; Appendix S2). For remaining species, we imputed missing traits using the MissForest algorithm implemented in the </w:t>
      </w:r>
      <w:r>
        <w:rPr>
          <w:rFonts w:ascii="Times New Roman" w:hAnsi="Times New Roman"/>
          <w:i/>
          <w:iCs/>
        </w:rPr>
        <w:t>missForest</w:t>
      </w:r>
      <w:r>
        <w:rPr>
          <w:rFonts w:ascii="Times New Roman" w:hAnsi="Times New Roman"/>
        </w:rPr>
        <w:t xml:space="preserve"> R package </w:t>
      </w:r>
      <w:r>
        <w:rPr>
          <w:rFonts w:ascii="Times New Roman" w:hAnsi="Times New Roman"/>
        </w:rPr>
        <w:t>(Stekhoven &amp; Buehlmann, 2012)</w:t>
      </w:r>
      <w:r>
        <w:rPr>
          <w:rFonts w:ascii="Times New Roman" w:hAnsi="Times New Roman"/>
        </w:rPr>
        <w:t xml:space="preserve"> for amphibians, birds, mammals and reptiles separately. MissForest uses random forests to iteratively predict missing data from the known data. Each random forest uses a different trait as response variable and the remaining traits as predictors. </w:t>
      </w:r>
    </w:p>
    <w:p>
      <w:pPr>
        <w:pStyle w:val="BodyText"/>
        <w:spacing w:before="0" w:after="0"/>
        <w:rPr>
          <w:rFonts w:ascii="Times New Roman" w:hAnsi="Times New Roman"/>
        </w:rPr>
      </w:pPr>
      <w:r>
        <w:rPr>
          <w:rFonts w:ascii="Times New Roman" w:hAnsi="Times New Roman"/>
        </w:rPr>
      </w:r>
    </w:p>
    <w:p>
      <w:pPr>
        <w:pStyle w:val="BodyText"/>
        <w:spacing w:before="0" w:after="0"/>
        <w:rPr>
          <w:rFonts w:ascii="Times New Roman" w:hAnsi="Times New Roman"/>
          <w:i/>
          <w:i/>
          <w:iCs/>
        </w:rPr>
      </w:pPr>
      <w:r>
        <w:rPr>
          <w:rFonts w:ascii="Times New Roman" w:hAnsi="Times New Roman"/>
          <w:i/>
          <w:iCs/>
        </w:rPr>
        <w:t>Phylogeny data</w:t>
      </w:r>
    </w:p>
    <w:p>
      <w:pPr>
        <w:pStyle w:val="BodyText"/>
        <w:rPr/>
      </w:pPr>
      <w:r>
        <w:rPr>
          <w:rFonts w:ascii="Times New Roman" w:hAnsi="Times New Roman"/>
        </w:rPr>
        <w:t xml:space="preserve">We used published global phylogenies for birds </w:t>
      </w:r>
      <w:r>
        <w:rPr>
          <w:rFonts w:ascii="Times New Roman" w:hAnsi="Times New Roman"/>
        </w:rPr>
        <w:t>(Jetz et al., 2012)</w:t>
      </w:r>
      <w:r>
        <w:rPr>
          <w:rFonts w:ascii="Times New Roman" w:hAnsi="Times New Roman"/>
        </w:rPr>
        <w:t xml:space="preserve">, amphibians </w:t>
      </w:r>
      <w:r>
        <w:rPr>
          <w:rFonts w:ascii="Times New Roman" w:hAnsi="Times New Roman"/>
        </w:rPr>
        <w:t>(Jetz &amp; Pyron, 2018)</w:t>
      </w:r>
      <w:r>
        <w:rPr>
          <w:rFonts w:ascii="Times New Roman" w:hAnsi="Times New Roman"/>
        </w:rPr>
        <w:t xml:space="preserve">, squamates </w:t>
      </w:r>
      <w:r>
        <w:rPr>
          <w:rFonts w:ascii="Times New Roman" w:hAnsi="Times New Roman"/>
        </w:rPr>
        <w:t>(Tonini et al., 2016)</w:t>
      </w:r>
      <w:r>
        <w:rPr>
          <w:rFonts w:ascii="Times New Roman" w:hAnsi="Times New Roman"/>
        </w:rPr>
        <w:t xml:space="preserve">, turtles </w:t>
      </w:r>
      <w:r>
        <w:rPr>
          <w:rFonts w:ascii="Times New Roman" w:hAnsi="Times New Roman"/>
        </w:rPr>
        <w:t>(Thomson et al., 2021)</w:t>
      </w:r>
      <w:r>
        <w:rPr>
          <w:rFonts w:ascii="Times New Roman" w:hAnsi="Times New Roman"/>
        </w:rPr>
        <w:t xml:space="preserve">, and mammals </w:t>
      </w:r>
      <w:r>
        <w:rPr>
          <w:rFonts w:ascii="Times New Roman" w:hAnsi="Times New Roman"/>
        </w:rPr>
        <w:t>(Upham et al., 2019)</w:t>
      </w:r>
      <w:r>
        <w:rPr>
          <w:rFonts w:ascii="Times New Roman" w:hAnsi="Times New Roman"/>
        </w:rPr>
        <w:t xml:space="preserve">. All five phylogenies were built from molecular data and delivered as a posterior distribution of trees. We sampled 100 trees from the posterior of each phylogeny and calculated the mean cophenetic distance from these samples between all species of the four food webs. Following </w:t>
      </w:r>
      <w:r>
        <w:rPr>
          <w:rFonts w:ascii="Times New Roman" w:hAnsi="Times New Roman"/>
        </w:rPr>
        <w:t>Letten &amp; Cornwell (2015)</w:t>
      </w:r>
      <w:r>
        <w:rPr>
          <w:rFonts w:ascii="Times New Roman" w:hAnsi="Times New Roman"/>
        </w:rPr>
        <w:t xml:space="preserve">, we square root transformed cophenetic distances to better relate to ecological processes such as trophic interactions. </w:t>
      </w:r>
    </w:p>
    <w:p>
      <w:pPr>
        <w:pStyle w:val="BodyText"/>
        <w:spacing w:before="0" w:after="0"/>
        <w:rPr>
          <w:rFonts w:ascii="Times New Roman" w:hAnsi="Times New Roman"/>
        </w:rPr>
      </w:pPr>
      <w:r>
        <w:rPr>
          <w:rFonts w:ascii="Times New Roman" w:hAnsi="Times New Roman"/>
        </w:rPr>
      </w:r>
    </w:p>
    <w:p>
      <w:pPr>
        <w:pStyle w:val="BodyText"/>
        <w:spacing w:before="0" w:after="0"/>
        <w:rPr>
          <w:rFonts w:ascii="Times New Roman" w:hAnsi="Times New Roman"/>
          <w:i/>
          <w:i/>
          <w:iCs/>
        </w:rPr>
      </w:pPr>
      <w:r>
        <w:rPr>
          <w:rFonts w:ascii="Times New Roman" w:hAnsi="Times New Roman"/>
          <w:i/>
          <w:iCs/>
        </w:rPr>
        <w:t>Predictive models</w:t>
      </w:r>
    </w:p>
    <w:p>
      <w:pPr>
        <w:pStyle w:val="BodyText"/>
        <w:spacing w:before="0" w:after="0"/>
        <w:rPr/>
      </w:pPr>
      <w:r>
        <w:rPr>
          <w:rFonts w:ascii="Times New Roman" w:hAnsi="Times New Roman"/>
        </w:rPr>
        <w:t>We trained a Bayesian hierarchical generalized linear model on each of the four food webs (Figure 1a) with trophic interactions following a Bernoulli distribution.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absence</w:t>
      </w:r>
      <w:ins w:id="146" w:author="Dominique Caron" w:date="2023-12-26T11:32:33Z">
        <w:r>
          <w:rPr>
            <w:rFonts w:ascii="Times New Roman" w:hAnsi="Times New Roman"/>
          </w:rPr>
          <w:t>s</w:t>
        </w:r>
      </w:ins>
      <w:r>
        <w:rPr>
          <w:rFonts w:ascii="Times New Roman" w:hAnsi="Times New Roman"/>
        </w:rPr>
        <w:t xml:space="preserve"> of interaction</w:t>
      </w:r>
      <w:del w:id="147" w:author="Dominique Caron" w:date="2023-12-26T11:32:35Z">
        <w:r>
          <w:rPr>
            <w:rFonts w:ascii="Times New Roman" w:hAnsi="Times New Roman"/>
          </w:rPr>
          <w:delText>s</w:delText>
        </w:r>
      </w:del>
      <w:r>
        <w:rPr>
          <w:rFonts w:ascii="Times New Roman" w:hAnsi="Times New Roman"/>
        </w:rPr>
        <w:t xml:space="preserve"> for calibration</w:t>
      </w:r>
      <w:ins w:id="148" w:author="Dominique Caron" w:date="2023-11-29T10:19:22Z">
        <w:r>
          <w:rPr>
            <w:rFonts w:ascii="Times New Roman" w:hAnsi="Times New Roman"/>
          </w:rPr>
          <w:t xml:space="preserve"> </w:t>
        </w:r>
      </w:ins>
      <w:ins w:id="149" w:author="Dominique Caron" w:date="2023-11-29T10:19:22Z">
        <w:r>
          <w:rPr>
            <w:rFonts w:ascii="Times New Roman" w:hAnsi="Times New Roman"/>
          </w:rPr>
          <w:t xml:space="preserve">to have a more optimal balance of presences and absences </w:t>
        </w:r>
      </w:ins>
      <w:ins w:id="150" w:author="Dominique Caron" w:date="2023-11-29T10:19:22Z">
        <w:r>
          <w:rPr>
            <w:rFonts w:ascii="Times New Roman" w:hAnsi="Times New Roman"/>
          </w:rPr>
          <w:t>for</w:t>
        </w:r>
      </w:ins>
      <w:ins w:id="151" w:author="Dominique Caron" w:date="2023-11-29T10:19:22Z">
        <w:r>
          <w:rPr>
            <w:rFonts w:ascii="Times New Roman" w:hAnsi="Times New Roman"/>
          </w:rPr>
          <w:t xml:space="preserve"> calibration</w:t>
        </w:r>
      </w:ins>
      <w:ins w:id="152" w:author="Dominique Caron" w:date="2023-12-26T11:29:32Z">
        <w:r>
          <w:rPr>
            <w:rFonts w:ascii="Times New Roman" w:hAnsi="Times New Roman"/>
          </w:rPr>
          <w:t xml:space="preserve"> </w:t>
        </w:r>
      </w:ins>
      <w:ins w:id="153" w:author="Dominique Caron" w:date="2023-12-26T11:29:32Z">
        <w:r>
          <w:rPr>
            <w:rFonts w:ascii="Times New Roman" w:hAnsi="Times New Roman"/>
          </w:rPr>
          <w:t>(i.e., random undersampling)</w:t>
        </w:r>
      </w:ins>
      <w:r>
        <w:rPr>
          <w:rFonts w:ascii="Times New Roman" w:hAnsi="Times New Roman"/>
        </w:rPr>
        <w:t>.</w:t>
      </w:r>
    </w:p>
    <w:p>
      <w:pPr>
        <w:pStyle w:val="Normal"/>
        <w:tabs>
          <w:tab w:val="clear" w:pos="720"/>
          <w:tab w:val="center" w:pos="4680" w:leader="none"/>
          <w:tab w:val="right" w:pos="9360" w:leader="none"/>
        </w:tabs>
        <w:spacing w:lineRule="auto" w:line="480"/>
        <w:jc w:val="center"/>
        <w:rPr/>
      </w:pPr>
      <w:r>
        <w:rPr/>
        <w:drawing>
          <wp:inline distT="0" distB="0" distL="0" distR="0">
            <wp:extent cx="1135380" cy="194945"/>
            <wp:effectExtent l="0" t="0" r="0" b="0"/>
            <wp:docPr id="1" name="Object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1" descr="" title=""/>
                    <pic:cNvPicPr>
                      <a:picLocks noChangeAspect="1" noChangeArrowheads="1"/>
                    </pic:cNvPicPr>
                  </pic:nvPicPr>
                  <pic:blipFill>
                    <a:blip/>
                    <a:stretch>
                      <a:fillRect/>
                    </a:stretch>
                  </pic:blipFill>
                  <pic:spPr bwMode="auto">
                    <a:xfrm>
                      <a:off x="0" y="0"/>
                      <a:ext cx="1135380" cy="194945"/>
                    </a:xfrm>
                    <a:prstGeom prst="rect">
                      <a:avLst/>
                    </a:prstGeom>
                  </pic:spPr>
                </pic:pic>
              </a:graphicData>
            </a:graphic>
          </wp:inline>
        </w:drawing>
      </w:r>
      <w:r>
        <w:rPr>
          <w:rFonts w:ascii="Times New Roman" w:hAnsi="Times New Roman"/>
        </w:rPr>
        <w:t>,</w:t>
      </w:r>
    </w:p>
    <w:p>
      <w:pPr>
        <w:pStyle w:val="Normal"/>
        <w:tabs>
          <w:tab w:val="clear" w:pos="720"/>
          <w:tab w:val="center" w:pos="4680" w:leader="none"/>
          <w:tab w:val="right" w:pos="9360" w:leader="none"/>
        </w:tabs>
        <w:spacing w:lineRule="auto" w:line="480"/>
        <w:jc w:val="center"/>
        <w:rPr/>
      </w:pPr>
      <w:r>
        <w:rPr/>
        <w:drawing>
          <wp:inline distT="0" distB="0" distL="0" distR="0">
            <wp:extent cx="3212465" cy="410210"/>
            <wp:effectExtent l="0" t="0" r="0" b="0"/>
            <wp:docPr id="2" name="Object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2" descr="" title=""/>
                    <pic:cNvPicPr>
                      <a:picLocks noChangeAspect="1" noChangeArrowheads="1"/>
                    </pic:cNvPicPr>
                  </pic:nvPicPr>
                  <pic:blipFill>
                    <a:blip/>
                    <a:stretch>
                      <a:fillRect/>
                    </a:stretch>
                  </pic:blipFill>
                  <pic:spPr bwMode="auto">
                    <a:xfrm>
                      <a:off x="0" y="0"/>
                      <a:ext cx="3212465" cy="410210"/>
                    </a:xfrm>
                    <a:prstGeom prst="rect">
                      <a:avLst/>
                    </a:prstGeom>
                  </pic:spPr>
                </pic:pic>
              </a:graphicData>
            </a:graphic>
          </wp:inline>
        </w:drawing>
      </w:r>
      <w:r>
        <w:rPr>
          <w:rFonts w:ascii="Times New Roman" w:hAnsi="Times New Roman"/>
          <w:kern w:val="0"/>
        </w:rPr>
        <w:t>,</w:t>
      </w:r>
      <w:r>
        <w:rPr>
          <w:rFonts w:cs="Times New Roman" w:ascii="Times New Roman" w:hAnsi="Times New Roman"/>
          <w:kern w:val="0"/>
          <w:lang w:eastAsia="en-CA" w:bidi="ar-SA"/>
        </w:rPr>
        <w:t xml:space="preserve"> </w:t>
      </w:r>
    </w:p>
    <w:p>
      <w:pPr>
        <w:pStyle w:val="Normal"/>
        <w:tabs>
          <w:tab w:val="clear" w:pos="720"/>
          <w:tab w:val="center" w:pos="4680" w:leader="none"/>
          <w:tab w:val="right" w:pos="9360" w:leader="none"/>
        </w:tabs>
        <w:spacing w:lineRule="auto" w:line="480"/>
        <w:rPr/>
      </w:pPr>
      <w:r>
        <w:rPr>
          <w:rFonts w:ascii="Times New Roman" w:hAnsi="Times New Roman"/>
        </w:rPr>
        <w:t xml:space="preserve">where </w:t>
      </w:r>
      <w:r>
        <w:rPr/>
        <w:drawing>
          <wp:inline distT="0" distB="0" distL="0" distR="0">
            <wp:extent cx="147955" cy="191135"/>
            <wp:effectExtent l="0" t="0" r="0" b="0"/>
            <wp:docPr id="3" name="Object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3" descr="" title=""/>
                    <pic:cNvPicPr>
                      <a:picLocks noChangeAspect="1" noChangeArrowheads="1"/>
                    </pic:cNvPicPr>
                  </pic:nvPicPr>
                  <pic:blipFill>
                    <a:blip/>
                    <a:stretch>
                      <a:fillRect/>
                    </a:stretch>
                  </pic:blipFill>
                  <pic:spPr bwMode="auto">
                    <a:xfrm>
                      <a:off x="0" y="0"/>
                      <a:ext cx="147955" cy="191135"/>
                    </a:xfrm>
                    <a:prstGeom prst="rect">
                      <a:avLst/>
                    </a:prstGeom>
                  </pic:spPr>
                </pic:pic>
              </a:graphicData>
            </a:graphic>
          </wp:inline>
        </w:drawing>
      </w:r>
      <w:r>
        <w:rPr>
          <w:rFonts w:ascii="Times New Roman" w:hAnsi="Times New Roman"/>
        </w:rPr>
        <w:t xml:space="preserve"> is the occurrence of interaction between predator </w:t>
      </w:r>
      <w:r>
        <w:rPr>
          <w:rFonts w:ascii="Times New Roman" w:hAnsi="Times New Roman"/>
          <w:i/>
          <w:iCs/>
        </w:rPr>
        <w:t>j</w:t>
      </w:r>
      <w:r>
        <w:rPr>
          <w:rFonts w:ascii="Times New Roman" w:hAnsi="Times New Roman"/>
        </w:rPr>
        <w:t xml:space="preserve"> and prey </w:t>
      </w:r>
      <w:r>
        <w:rPr>
          <w:rFonts w:ascii="Times New Roman" w:hAnsi="Times New Roman"/>
          <w:i/>
          <w:iCs/>
        </w:rPr>
        <w:t>i</w:t>
      </w:r>
      <w:r>
        <w:rPr>
          <w:rFonts w:ascii="Times New Roman" w:hAnsi="Times New Roman"/>
        </w:rPr>
        <w:t xml:space="preserve">, </w:t>
      </w:r>
      <w:r>
        <w:rPr/>
        <w:drawing>
          <wp:inline distT="0" distB="0" distL="0" distR="0">
            <wp:extent cx="149225" cy="191135"/>
            <wp:effectExtent l="0" t="0" r="0" b="0"/>
            <wp:docPr id="4" name="Object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4" descr="" title=""/>
                    <pic:cNvPicPr>
                      <a:picLocks noChangeAspect="1" noChangeArrowheads="1"/>
                    </pic:cNvPicPr>
                  </pic:nvPicPr>
                  <pic:blipFill>
                    <a:blip/>
                    <a:stretch>
                      <a:fillRect/>
                    </a:stretch>
                  </pic:blipFill>
                  <pic:spPr bwMode="auto">
                    <a:xfrm>
                      <a:off x="0" y="0"/>
                      <a:ext cx="149225" cy="191135"/>
                    </a:xfrm>
                    <a:prstGeom prst="rect">
                      <a:avLst/>
                    </a:prstGeom>
                  </pic:spPr>
                </pic:pic>
              </a:graphicData>
            </a:graphic>
          </wp:inline>
        </w:drawing>
      </w:r>
      <w:r>
        <w:rPr>
          <w:rFonts w:ascii="Times New Roman" w:hAnsi="Times New Roman"/>
        </w:rPr>
        <w:t xml:space="preserve"> is the associated probability of interaction, </w:t>
      </w:r>
      <w:r>
        <w:rPr/>
        <w:drawing>
          <wp:inline distT="0" distB="0" distL="0" distR="0">
            <wp:extent cx="93345" cy="168275"/>
            <wp:effectExtent l="0" t="0" r="0" b="0"/>
            <wp:docPr id="5" name="Object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5" descr="" title=""/>
                    <pic:cNvPicPr>
                      <a:picLocks noChangeAspect="1" noChangeArrowheads="1"/>
                    </pic:cNvPicPr>
                  </pic:nvPicPr>
                  <pic:blipFill>
                    <a:blip/>
                    <a:stretch>
                      <a:fillRect/>
                    </a:stretch>
                  </pic:blipFill>
                  <pic:spPr bwMode="auto">
                    <a:xfrm>
                      <a:off x="0" y="0"/>
                      <a:ext cx="93345" cy="168275"/>
                    </a:xfrm>
                    <a:prstGeom prst="rect">
                      <a:avLst/>
                    </a:prstGeom>
                  </pic:spPr>
                </pic:pic>
              </a:graphicData>
            </a:graphic>
          </wp:inline>
        </w:drawing>
      </w:r>
      <w:r>
        <w:rPr>
          <w:rFonts w:ascii="Times New Roman" w:hAnsi="Times New Roman"/>
        </w:rPr>
        <w:t xml:space="preserve"> is the fixed intercept and </w:t>
      </w:r>
      <w:r>
        <w:rPr/>
        <w:drawing>
          <wp:inline distT="0" distB="0" distL="0" distR="0">
            <wp:extent cx="141605" cy="191135"/>
            <wp:effectExtent l="0" t="0" r="0" b="0"/>
            <wp:docPr id="6" name="Object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ject6" descr="" title=""/>
                    <pic:cNvPicPr>
                      <a:picLocks noChangeAspect="1" noChangeArrowheads="1"/>
                    </pic:cNvPicPr>
                  </pic:nvPicPr>
                  <pic:blipFill>
                    <a:blip/>
                    <a:stretch>
                      <a:fillRect/>
                    </a:stretch>
                  </pic:blipFill>
                  <pic:spPr bwMode="auto">
                    <a:xfrm>
                      <a:off x="0" y="0"/>
                      <a:ext cx="141605" cy="191135"/>
                    </a:xfrm>
                    <a:prstGeom prst="rect">
                      <a:avLst/>
                    </a:prstGeom>
                  </pic:spPr>
                </pic:pic>
              </a:graphicData>
            </a:graphic>
          </wp:inline>
        </w:drawing>
      </w:r>
      <w:r>
        <w:rPr>
          <w:rFonts w:ascii="Times New Roman" w:hAnsi="Times New Roman"/>
        </w:rPr>
        <w:t xml:space="preserve"> the slope </w:t>
      </w:r>
      <w:del w:id="154" w:author="Dominique Caron" w:date="2023-12-26T11:34:19Z">
        <w:r>
          <w:rPr>
            <w:rFonts w:ascii="Times New Roman" w:hAnsi="Times New Roman"/>
          </w:rPr>
          <w:delText>conresponding</w:delText>
        </w:r>
      </w:del>
      <w:ins w:id="155" w:author="Dominique Caron" w:date="2023-12-26T11:34:19Z">
        <w:r>
          <w:rPr>
            <w:rFonts w:ascii="Times New Roman" w:hAnsi="Times New Roman"/>
          </w:rPr>
          <w:t>corresponding</w:t>
        </w:r>
      </w:ins>
      <w:r>
        <w:rPr>
          <w:rFonts w:ascii="Times New Roman" w:hAnsi="Times New Roman"/>
        </w:rPr>
        <w:t xml:space="preserve"> to the trait-based predictor </w:t>
      </w:r>
      <w:r>
        <w:rPr/>
        <w:drawing>
          <wp:inline distT="0" distB="0" distL="0" distR="0">
            <wp:extent cx="149860" cy="191135"/>
            <wp:effectExtent l="0" t="0" r="0" b="0"/>
            <wp:docPr id="7" name="Object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ject7" descr="" title=""/>
                    <pic:cNvPicPr>
                      <a:picLocks noChangeAspect="1" noChangeArrowheads="1"/>
                    </pic:cNvPicPr>
                  </pic:nvPicPr>
                  <pic:blipFill>
                    <a:blip/>
                    <a:stretch>
                      <a:fillRect/>
                    </a:stretch>
                  </pic:blipFill>
                  <pic:spPr bwMode="auto">
                    <a:xfrm>
                      <a:off x="0" y="0"/>
                      <a:ext cx="149860" cy="191135"/>
                    </a:xfrm>
                    <a:prstGeom prst="rect">
                      <a:avLst/>
                    </a:prstGeom>
                  </pic:spPr>
                </pic:pic>
              </a:graphicData>
            </a:graphic>
          </wp:inline>
        </w:drawing>
      </w:r>
      <w:r>
        <w:rPr>
          <w:rFonts w:ascii="Times New Roman" w:hAnsi="Times New Roman"/>
          <w:sz w:val="22"/>
          <w:szCs w:val="22"/>
        </w:rPr>
        <w:t xml:space="preserve"> </w:t>
      </w:r>
      <w:r>
        <w:rPr>
          <w:rFonts w:ascii="Times New Roman" w:hAnsi="Times New Roman"/>
          <w:sz w:val="24"/>
          <w:szCs w:val="24"/>
        </w:rPr>
        <w:t xml:space="preserve">in the linear model. Similarly, </w:t>
      </w:r>
      <w:r>
        <w:rPr>
          <w:rFonts w:ascii="Times New Roman" w:hAnsi="Times New Roman"/>
        </w:rPr>
        <w:t xml:space="preserve"> </w:t>
      </w:r>
      <w:r>
        <w:rPr/>
        <w:drawing>
          <wp:inline distT="0" distB="0" distL="0" distR="0">
            <wp:extent cx="517525" cy="201930"/>
            <wp:effectExtent l="0" t="0" r="0" b="0"/>
            <wp:docPr id="8" name="Object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ect8" descr="" title=""/>
                    <pic:cNvPicPr>
                      <a:picLocks noChangeAspect="1" noChangeArrowheads="1"/>
                    </pic:cNvPicPr>
                  </pic:nvPicPr>
                  <pic:blipFill>
                    <a:blip/>
                    <a:stretch>
                      <a:fillRect/>
                    </a:stretch>
                  </pic:blipFill>
                  <pic:spPr bwMode="auto">
                    <a:xfrm>
                      <a:off x="0" y="0"/>
                      <a:ext cx="517525" cy="201930"/>
                    </a:xfrm>
                    <a:prstGeom prst="rect">
                      <a:avLst/>
                    </a:prstGeom>
                  </pic:spPr>
                </pic:pic>
              </a:graphicData>
            </a:graphic>
          </wp:inline>
        </w:drawing>
      </w:r>
      <w:r>
        <w:rPr>
          <w:rFonts w:ascii="Times New Roman" w:hAnsi="Times New Roman"/>
        </w:rPr>
        <w:t xml:space="preserve"> is the random intercept and </w:t>
      </w:r>
      <w:r>
        <w:rPr/>
        <w:drawing>
          <wp:inline distT="0" distB="0" distL="0" distR="0">
            <wp:extent cx="607695" cy="201930"/>
            <wp:effectExtent l="0" t="0" r="0" b="0"/>
            <wp:docPr id="9" name="Object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9" descr="" title=""/>
                    <pic:cNvPicPr>
                      <a:picLocks noChangeAspect="1" noChangeArrowheads="1"/>
                    </pic:cNvPicPr>
                  </pic:nvPicPr>
                  <pic:blipFill>
                    <a:blip/>
                    <a:stretch>
                      <a:fillRect/>
                    </a:stretch>
                  </pic:blipFill>
                  <pic:spPr bwMode="auto">
                    <a:xfrm>
                      <a:off x="0" y="0"/>
                      <a:ext cx="607695" cy="201930"/>
                    </a:xfrm>
                    <a:prstGeom prst="rect">
                      <a:avLst/>
                    </a:prstGeom>
                  </pic:spPr>
                </pic:pic>
              </a:graphicData>
            </a:graphic>
          </wp:inline>
        </w:drawing>
      </w:r>
      <w:r>
        <w:rPr>
          <w:rFonts w:ascii="Times New Roman" w:hAnsi="Times New Roman"/>
        </w:rPr>
        <w:t xml:space="preserve"> the random slope corresponding to the trait-based predictor </w:t>
      </w:r>
      <w:r>
        <w:rPr/>
        <w:drawing>
          <wp:inline distT="0" distB="0" distL="0" distR="0">
            <wp:extent cx="149860" cy="191135"/>
            <wp:effectExtent l="0" t="0" r="0" b="0"/>
            <wp:docPr id="10" name="Object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ect10" descr="" title=""/>
                    <pic:cNvPicPr>
                      <a:picLocks noChangeAspect="1" noChangeArrowheads="1"/>
                    </pic:cNvPicPr>
                  </pic:nvPicPr>
                  <pic:blipFill>
                    <a:blip/>
                    <a:stretch>
                      <a:fillRect/>
                    </a:stretch>
                  </pic:blipFill>
                  <pic:spPr bwMode="auto">
                    <a:xfrm>
                      <a:off x="0" y="0"/>
                      <a:ext cx="149860" cy="191135"/>
                    </a:xfrm>
                    <a:prstGeom prst="rect">
                      <a:avLst/>
                    </a:prstGeom>
                  </pic:spPr>
                </pic:pic>
              </a:graphicData>
            </a:graphic>
          </wp:inline>
        </w:drawing>
      </w:r>
      <w:r>
        <w:rPr>
          <w:rFonts w:ascii="Times New Roman" w:hAnsi="Times New Roman"/>
        </w:rPr>
        <w:t xml:space="preserve"> for the order of predator </w:t>
      </w:r>
      <w:r>
        <w:rPr>
          <w:rFonts w:ascii="Times New Roman" w:hAnsi="Times New Roman"/>
          <w:i/>
          <w:iCs/>
        </w:rPr>
        <w:t>j</w:t>
      </w:r>
      <w:r>
        <w:rPr>
          <w:rFonts w:ascii="Times New Roman" w:hAnsi="Times New Roman"/>
        </w:rPr>
        <w:t>.</w:t>
      </w:r>
    </w:p>
    <w:p>
      <w:pPr>
        <w:pStyle w:val="BodyText"/>
        <w:rPr/>
      </w:pPr>
      <w:r>
        <w:rPr/>
      </w:r>
    </w:p>
    <w:p>
      <w:pPr>
        <w:pStyle w:val="BodyText"/>
        <w:rPr/>
      </w:pPr>
      <w:r>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activity time match is also a binary variable where a 1 means the predator and the prey share the same activity time trait. Habitat match is the Jaccard similarity index between the habitat used by the prey and the predator across the 12 habitat categories, which considers overlap in habitat and specialization to shared habitats. Body mass match is the squared difference between the log-transformed body mass of the prey and the predator</w:t>
      </w:r>
      <w:del w:id="156" w:author="Dominique Caron" w:date="2023-12-26T11:36:24Z">
        <w:r>
          <w:rPr/>
          <w:delText>,</w:delText>
        </w:r>
      </w:del>
      <w:r>
        <w:rPr/>
        <w:t xml:space="preserve"> because we expect predators to eat prey within a given body mass interval (small enough to be handled, but large enough to be profitable</w:t>
      </w:r>
      <w:ins w:id="157" w:author="Dominique Caron" w:date="2023-12-26T11:35:35Z">
        <w:r>
          <w:rPr/>
          <w:t>)</w:t>
        </w:r>
      </w:ins>
      <w:r>
        <w:rPr/>
        <w:t xml:space="preserve">. We log-transformed body mass, longevity, and clutch size, and scaled each continuous predictor (after transformation) by subtracting out the mean and dividing by two times the standard deviation so coefficients of continuous predictors are comparable to unscaled binary predictors </w:t>
      </w:r>
      <w:r>
        <w:rPr/>
        <w:t>(Gelman, 2008)</w:t>
      </w:r>
      <w:r>
        <w:rPr/>
        <w:t>.</w:t>
      </w:r>
    </w:p>
    <w:p>
      <w:pPr>
        <w:pStyle w:val="BodyText"/>
        <w:rPr/>
      </w:pPr>
      <w:r>
        <w:rPr/>
      </w:r>
    </w:p>
    <w:p>
      <w:pPr>
        <w:pStyle w:val="BodyText"/>
        <w:rPr/>
      </w:pPr>
      <w:r>
        <w:rPr/>
        <w:t>Fixed effects were drawn from a normal distribution with a mean of 0 and a standard deviation of 1. Random effects were drawn from normal distributions. We used a normal distribution with a mean of 0 and a standard deviation of 1 as prior for the mean and a Half-Cauchy distribution with a scale parameter of 5 as prior for the standard deviation of the random effects:</w:t>
      </w:r>
    </w:p>
    <w:p>
      <w:pPr>
        <w:pStyle w:val="Normal"/>
        <w:spacing w:lineRule="auto" w:line="480"/>
        <w:jc w:val="center"/>
        <w:rPr/>
      </w:pPr>
      <w:r>
        <w:rPr/>
        <w:drawing>
          <wp:inline distT="0" distB="0" distL="0" distR="0">
            <wp:extent cx="1182370" cy="187325"/>
            <wp:effectExtent l="0" t="0" r="0" b="0"/>
            <wp:docPr id="11" name="Object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11" descr="" title=""/>
                    <pic:cNvPicPr>
                      <a:picLocks noChangeAspect="1" noChangeArrowheads="1"/>
                    </pic:cNvPicPr>
                  </pic:nvPicPr>
                  <pic:blipFill>
                    <a:blip/>
                    <a:stretch>
                      <a:fillRect/>
                    </a:stretch>
                  </pic:blipFill>
                  <pic:spPr bwMode="auto">
                    <a:xfrm>
                      <a:off x="0" y="0"/>
                      <a:ext cx="1182370" cy="187325"/>
                    </a:xfrm>
                    <a:prstGeom prst="rect">
                      <a:avLst/>
                    </a:prstGeom>
                  </pic:spPr>
                </pic:pic>
              </a:graphicData>
            </a:graphic>
          </wp:inline>
        </w:drawing>
      </w:r>
      <w:ins w:id="158" w:author="Dominique Caron" w:date="2023-12-27T11:09:05Z">
        <w:r>
          <w:rPr/>
          <w:t>,</w:t>
        </w:r>
      </w:ins>
    </w:p>
    <w:p>
      <w:pPr>
        <w:pStyle w:val="Normal"/>
        <w:spacing w:lineRule="auto" w:line="480"/>
        <w:jc w:val="center"/>
        <w:rPr/>
      </w:pPr>
      <w:r>
        <w:rPr/>
        <w:drawing>
          <wp:inline distT="0" distB="0" distL="0" distR="0">
            <wp:extent cx="2142490" cy="211455"/>
            <wp:effectExtent l="0" t="0" r="0" b="0"/>
            <wp:docPr id="12" name="Object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ject12" descr="" title=""/>
                    <pic:cNvPicPr>
                      <a:picLocks noChangeAspect="1" noChangeArrowheads="1"/>
                    </pic:cNvPicPr>
                  </pic:nvPicPr>
                  <pic:blipFill>
                    <a:blip/>
                    <a:stretch>
                      <a:fillRect/>
                    </a:stretch>
                  </pic:blipFill>
                  <pic:spPr bwMode="auto">
                    <a:xfrm>
                      <a:off x="0" y="0"/>
                      <a:ext cx="2142490" cy="211455"/>
                    </a:xfrm>
                    <a:prstGeom prst="rect">
                      <a:avLst/>
                    </a:prstGeom>
                  </pic:spPr>
                </pic:pic>
              </a:graphicData>
            </a:graphic>
          </wp:inline>
        </w:drawing>
      </w:r>
      <w:ins w:id="159" w:author="Dominique Caron" w:date="2023-12-27T11:09:07Z">
        <w:r>
          <w:rPr/>
          <w:t>,</w:t>
        </w:r>
      </w:ins>
    </w:p>
    <w:p>
      <w:pPr>
        <w:pStyle w:val="Normal"/>
        <w:spacing w:lineRule="auto" w:line="480"/>
        <w:jc w:val="center"/>
        <w:rPr/>
      </w:pPr>
      <w:r>
        <w:rPr/>
        <w:drawing>
          <wp:inline distT="0" distB="0" distL="0" distR="0">
            <wp:extent cx="1011555" cy="187325"/>
            <wp:effectExtent l="0" t="0" r="0" b="0"/>
            <wp:docPr id="13" name="Object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13" descr="" title=""/>
                    <pic:cNvPicPr>
                      <a:picLocks noChangeAspect="1" noChangeArrowheads="1"/>
                    </pic:cNvPicPr>
                  </pic:nvPicPr>
                  <pic:blipFill>
                    <a:blip/>
                    <a:stretch>
                      <a:fillRect/>
                    </a:stretch>
                  </pic:blipFill>
                  <pic:spPr bwMode="auto">
                    <a:xfrm>
                      <a:off x="0" y="0"/>
                      <a:ext cx="1011555" cy="187325"/>
                    </a:xfrm>
                    <a:prstGeom prst="rect">
                      <a:avLst/>
                    </a:prstGeom>
                  </pic:spPr>
                </pic:pic>
              </a:graphicData>
            </a:graphic>
          </wp:inline>
        </w:drawing>
      </w:r>
      <w:ins w:id="160" w:author="Dominique Caron" w:date="2023-12-27T11:09:09Z">
        <w:r>
          <w:rPr/>
          <w:t>,</w:t>
        </w:r>
      </w:ins>
    </w:p>
    <w:p>
      <w:pPr>
        <w:pStyle w:val="Normal"/>
        <w:spacing w:lineRule="auto" w:line="480"/>
        <w:jc w:val="center"/>
        <w:rPr/>
      </w:pPr>
      <w:r>
        <w:rPr/>
        <w:drawing>
          <wp:inline distT="0" distB="0" distL="0" distR="0">
            <wp:extent cx="1327150" cy="183515"/>
            <wp:effectExtent l="0" t="0" r="0" b="0"/>
            <wp:docPr id="14" name="Object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14" descr="" title=""/>
                    <pic:cNvPicPr>
                      <a:picLocks noChangeAspect="1" noChangeArrowheads="1"/>
                    </pic:cNvPicPr>
                  </pic:nvPicPr>
                  <pic:blipFill>
                    <a:blip/>
                    <a:stretch>
                      <a:fillRect/>
                    </a:stretch>
                  </pic:blipFill>
                  <pic:spPr bwMode="auto">
                    <a:xfrm>
                      <a:off x="0" y="0"/>
                      <a:ext cx="1327150" cy="183515"/>
                    </a:xfrm>
                    <a:prstGeom prst="rect">
                      <a:avLst/>
                    </a:prstGeom>
                  </pic:spPr>
                </pic:pic>
              </a:graphicData>
            </a:graphic>
          </wp:inline>
        </w:drawing>
      </w:r>
    </w:p>
    <w:p>
      <w:pPr>
        <w:pStyle w:val="BodyText"/>
        <w:rPr/>
      </w:pPr>
      <w:r>
        <w:rPr>
          <w:rFonts w:ascii="Times New Roman" w:hAnsi="Times New Roman"/>
        </w:rPr>
        <w:t xml:space="preserve">Model parameters were estimated with Hamiltonian Monte Carlo </w:t>
      </w:r>
      <w:r>
        <w:rPr>
          <w:rFonts w:ascii="Times New Roman" w:hAnsi="Times New Roman"/>
        </w:rPr>
        <w:t>(Neal, 2011)</w:t>
      </w:r>
      <w:r>
        <w:rPr>
          <w:rFonts w:ascii="Times New Roman" w:hAnsi="Times New Roman"/>
        </w:rPr>
        <w:t>. We ran four chains, each with 2000 warm-up iterations, followed by 2000 iterations for inference. We diagnosed convergence and adequacy with trace rank plots, posterior predictive checks, and we calculated the rank-normalized potential scale reduction factor on split chains for all runs (</w:t>
      </w:r>
      <w:r>
        <w:rPr>
          <w:rFonts w:ascii="Times New Roman" w:hAnsi="Times New Roman"/>
        </w:rPr>
        <w:t>Vehtari et al., 2021</w:t>
      </w:r>
      <w:r>
        <w:rPr>
          <w:rFonts w:ascii="Times New Roman" w:hAnsi="Times New Roman"/>
        </w:rPr>
        <w:t xml:space="preserve">; Appendix S6). We conducted the analyses using Stan </w:t>
      </w:r>
      <w:r>
        <w:rPr>
          <w:rFonts w:ascii="Times New Roman" w:hAnsi="Times New Roman"/>
        </w:rPr>
        <w:t>(Carpenter et al., 2017)</w:t>
      </w:r>
      <w:r>
        <w:rPr>
          <w:rFonts w:ascii="Times New Roman" w:hAnsi="Times New Roman"/>
        </w:rPr>
        <w:t xml:space="preserve"> through the package </w:t>
      </w:r>
      <w:r>
        <w:rPr>
          <w:rFonts w:ascii="Times New Roman" w:hAnsi="Times New Roman"/>
          <w:i/>
          <w:iCs/>
        </w:rPr>
        <w:t>brms</w:t>
      </w:r>
      <w:r>
        <w:rPr>
          <w:rFonts w:ascii="Times New Roman" w:hAnsi="Times New Roman"/>
        </w:rPr>
        <w:t xml:space="preserve"> in R </w:t>
      </w:r>
      <w:r>
        <w:rPr>
          <w:rFonts w:ascii="Times New Roman" w:hAnsi="Times New Roman"/>
          <w:b w:val="false"/>
          <w:i w:val="false"/>
          <w:caps w:val="false"/>
          <w:smallCaps w:val="false"/>
          <w:position w:val="0"/>
          <w:sz w:val="24"/>
          <w:u w:val="none"/>
          <w:vertAlign w:val="baseline"/>
        </w:rPr>
        <w:t>(B</w:t>
      </w:r>
      <w:r>
        <w:rPr>
          <w:b w:val="false"/>
          <w:i w:val="false"/>
          <w:caps w:val="false"/>
          <w:smallCaps w:val="false"/>
          <w:position w:val="0"/>
          <w:sz w:val="24"/>
          <w:u w:val="none"/>
          <w:vertAlign w:val="baseline"/>
        </w:rPr>
        <w:t>ürkner, 2017)</w:t>
      </w:r>
      <w:r>
        <w:rPr>
          <w:rFonts w:ascii="Times New Roman" w:hAnsi="Times New Roman"/>
        </w:rPr>
        <w:t>.</w:t>
      </w:r>
    </w:p>
    <w:p>
      <w:pPr>
        <w:pStyle w:val="BodyText"/>
        <w:spacing w:before="0" w:after="0"/>
        <w:rPr>
          <w:rFonts w:ascii="Times New Roman" w:hAnsi="Times New Roman"/>
        </w:rPr>
      </w:pPr>
      <w:r>
        <w:rPr>
          <w:rFonts w:ascii="Times New Roman" w:hAnsi="Times New Roman"/>
        </w:rPr>
      </w:r>
    </w:p>
    <w:p>
      <w:pPr>
        <w:pStyle w:val="Normal"/>
        <w:spacing w:lineRule="auto" w:line="480"/>
        <w:rPr>
          <w:rFonts w:ascii="Times New Roman" w:hAnsi="Times New Roman"/>
          <w:i/>
          <w:i/>
          <w:iCs/>
        </w:rPr>
      </w:pPr>
      <w:r>
        <w:rPr>
          <w:rFonts w:ascii="Times New Roman" w:hAnsi="Times New Roman"/>
          <w:i/>
          <w:iCs/>
        </w:rPr>
        <w:t>Predicting species interactions</w:t>
      </w:r>
    </w:p>
    <w:p>
      <w:pPr>
        <w:pStyle w:val="BodyText"/>
        <w:rPr/>
      </w:pPr>
      <w:bookmarkStart w:id="0" w:name="_Hlk142317774"/>
      <w:r>
        <w:rPr>
          <w:rFonts w:ascii="Times New Roman" w:hAnsi="Times New Roman"/>
        </w:rPr>
        <w:t>We used each model to predict the food web on which it was trained and that of the other regions considered</w:t>
      </w:r>
      <w:del w:id="161" w:author="Dominique Caron" w:date="2023-12-26T11:37:41Z">
        <w:bookmarkEnd w:id="0"/>
        <w:r>
          <w:rPr>
            <w:rFonts w:ascii="Times New Roman" w:hAnsi="Times New Roman"/>
          </w:rPr>
          <w:delText xml:space="preserve"> </w:delText>
        </w:r>
      </w:del>
      <w:r>
        <w:rPr>
          <w:rFonts w:ascii="Times New Roman" w:hAnsi="Times New Roman"/>
        </w:rPr>
        <w:t xml:space="preserve"> (Figure 1a). For each possible predator-prey pair, we extracted the mean of the posterior as the probability of interaction, and the standard deviation of the posterior as the uncertainty around the predicted probability of interaction. We compared the predicted interaction probabilities to the validation subset of the same food web (</w:t>
      </w:r>
      <w:del w:id="162" w:author="Dominique Caron" w:date="2023-12-26T11:37:27Z">
        <w:r>
          <w:rPr>
            <w:rFonts w:ascii="Times New Roman" w:hAnsi="Times New Roman"/>
          </w:rPr>
          <w:delText xml:space="preserve">i.e., </w:delText>
        </w:r>
      </w:del>
      <w:r>
        <w:rPr>
          <w:rFonts w:ascii="Times New Roman" w:hAnsi="Times New Roman"/>
        </w:rPr>
        <w:t>within</w:t>
      </w:r>
      <w:del w:id="163" w:author="Dominique Caron" w:date="2023-11-29T11:04:56Z">
        <w:r>
          <w:rPr>
            <w:rFonts w:ascii="Times New Roman" w:hAnsi="Times New Roman"/>
          </w:rPr>
          <w:delText xml:space="preserve"> </w:delText>
        </w:r>
      </w:del>
      <w:ins w:id="164" w:author="Dominique Caron" w:date="2023-11-29T11:04:57Z">
        <w:r>
          <w:rPr>
            <w:rFonts w:ascii="Times New Roman" w:hAnsi="Times New Roman"/>
          </w:rPr>
          <w:t>-</w:t>
        </w:r>
      </w:ins>
      <w:r>
        <w:rPr>
          <w:rFonts w:ascii="Times New Roman" w:hAnsi="Times New Roman"/>
        </w:rPr>
        <w:t>food web predictions) and compared the predicted interaction probabilities to entire empirical food webs (</w:t>
      </w:r>
      <w:del w:id="165" w:author="Dominique Caron" w:date="2023-12-26T11:37:32Z">
        <w:r>
          <w:rPr>
            <w:rFonts w:ascii="Times New Roman" w:hAnsi="Times New Roman"/>
          </w:rPr>
          <w:delText xml:space="preserve">i.e., </w:delText>
        </w:r>
      </w:del>
      <w:r>
        <w:rPr>
          <w:rFonts w:ascii="Times New Roman" w:hAnsi="Times New Roman"/>
        </w:rPr>
        <w:t>between</w:t>
      </w:r>
      <w:del w:id="166" w:author="Dominique Caron" w:date="2023-11-29T11:03:45Z">
        <w:r>
          <w:rPr>
            <w:rFonts w:ascii="Times New Roman" w:hAnsi="Times New Roman"/>
          </w:rPr>
          <w:delText xml:space="preserve"> </w:delText>
        </w:r>
      </w:del>
      <w:ins w:id="167" w:author="Dominique Caron" w:date="2023-11-29T11:03:46Z">
        <w:r>
          <w:rPr>
            <w:rFonts w:ascii="Times New Roman" w:hAnsi="Times New Roman"/>
          </w:rPr>
          <w:t>-</w:t>
        </w:r>
      </w:ins>
      <w:r>
        <w:rPr>
          <w:rFonts w:ascii="Times New Roman" w:hAnsi="Times New Roman"/>
        </w:rPr>
        <w:t xml:space="preserve">food web predictions). We measured performance with the area under the receiver operating characteristic curve (AUC; </w:t>
      </w:r>
      <w:r>
        <w:rPr>
          <w:rFonts w:ascii="Times New Roman" w:hAnsi="Times New Roman"/>
        </w:rPr>
        <w:t>Hanley &amp; McNeil, 1982</w:t>
      </w:r>
      <w:r>
        <w:rPr>
          <w:rFonts w:ascii="Times New Roman" w:hAnsi="Times New Roman"/>
        </w:rPr>
        <w:t>)</w:t>
      </w:r>
      <w:ins w:id="168" w:author="Dominique Caron" w:date="2023-11-22T14:34:33Z">
        <w:r>
          <w:rPr>
            <w:rFonts w:ascii="Times New Roman" w:hAnsi="Times New Roman"/>
          </w:rPr>
          <w:t xml:space="preserve"> </w:t>
        </w:r>
      </w:ins>
      <w:ins w:id="169" w:author="Dominique Caron" w:date="2023-11-22T14:34:33Z">
        <w:r>
          <w:rPr>
            <w:rFonts w:ascii="Times New Roman" w:hAnsi="Times New Roman"/>
          </w:rPr>
          <w:t xml:space="preserve">and the area under the precision-recall-gain curve (AUPRG; </w:t>
        </w:r>
      </w:ins>
      <w:del w:id="170" w:author="Dominique Caron" w:date="2023-11-22T14:35:45Z">
        <w:r>
          <w:rPr>
            <w:rFonts w:ascii="Times New Roman" w:hAnsi="Times New Roman"/>
          </w:rPr>
          <w:delText>(</w:delText>
        </w:r>
      </w:del>
      <w:r>
        <w:rPr>
          <w:rFonts w:ascii="Times New Roman" w:hAnsi="Times New Roman"/>
        </w:rPr>
        <w:t>Flach &amp; Kull, 2015)</w:t>
      </w:r>
      <w:r>
        <w:rPr>
          <w:rFonts w:ascii="Times New Roman" w:hAnsi="Times New Roman"/>
        </w:rPr>
        <w:t xml:space="preserve">. AUC varies from 0 to 1 where 0.5 indicates that the model failed to rank interactions higher than absences of interactions (i.e., random predictions), and 1 indicates that the model systematically ranked interactions higher than non-interactions (i.e., perfect predictions). </w:t>
      </w:r>
      <w:del w:id="171" w:author="Dominique Caron" w:date="2023-11-22T14:35:52Z">
        <w:r>
          <w:rPr>
            <w:rFonts w:ascii="Times New Roman" w:hAnsi="Times New Roman"/>
          </w:rPr>
          <w:delText xml:space="preserve">We also measured the area under the precision-recall-gain curve (AUPRG; </w:delText>
        </w:r>
      </w:del>
      <w:del w:id="172" w:author="Dominique Caron" w:date="2023-11-22T14:35:52Z">
        <w:r>
          <w:rPr>
            <w:rFonts w:ascii="Times New Roman" w:hAnsi="Times New Roman"/>
          </w:rPr>
          <w:delText>Flach &amp; Kull, 2015</w:delText>
        </w:r>
      </w:del>
      <w:del w:id="173" w:author="Dominique Caron" w:date="2023-11-22T14:35:52Z">
        <w:r>
          <w:rPr>
            <w:rFonts w:ascii="Times New Roman" w:hAnsi="Times New Roman"/>
          </w:rPr>
          <w:delText xml:space="preserve">). </w:delText>
        </w:r>
      </w:del>
      <w:r>
        <w:rPr>
          <w:rFonts w:ascii="Times New Roman" w:hAnsi="Times New Roman"/>
        </w:rPr>
        <w:t>AUPRG is independent of the true negative rate, making it useful for highly imbalanced datasets, like food webs where there are many more absences</w:t>
      </w:r>
      <w:del w:id="174" w:author="Dominique Caron" w:date="2023-12-26T11:39:14Z">
        <w:r>
          <w:rPr>
            <w:rFonts w:ascii="Times New Roman" w:hAnsi="Times New Roman"/>
          </w:rPr>
          <w:delText xml:space="preserve"> of</w:delText>
        </w:r>
      </w:del>
      <w:r>
        <w:rPr>
          <w:rFonts w:ascii="Times New Roman" w:hAnsi="Times New Roman"/>
        </w:rPr>
        <w:t xml:space="preserve"> than presences of interaction to predict </w:t>
      </w:r>
      <w:r>
        <w:rPr>
          <w:rFonts w:ascii="Times New Roman" w:hAnsi="Times New Roman"/>
        </w:rPr>
        <w:t>(Saito &amp; Rehmsmeier, 2015)</w:t>
      </w:r>
      <w:r>
        <w:rPr/>
        <w:t>.</w:t>
      </w:r>
      <w:r>
        <w:rPr>
          <w:rFonts w:ascii="Times New Roman" w:hAnsi="Times New Roman"/>
        </w:rPr>
        <w:t xml:space="preserve"> AUPRG takes a value of 0 for random predictions</w:t>
      </w:r>
      <w:del w:id="175" w:author="Dominique Caron" w:date="2023-12-26T11:39:23Z">
        <w:r>
          <w:rPr>
            <w:rFonts w:ascii="Times New Roman" w:hAnsi="Times New Roman"/>
          </w:rPr>
          <w:delText>,</w:delText>
        </w:r>
      </w:del>
      <w:r>
        <w:rPr>
          <w:rFonts w:ascii="Times New Roman" w:hAnsi="Times New Roman"/>
        </w:rPr>
        <w:t xml:space="preserve"> and a value of 1 for perfect predictions. </w:t>
      </w:r>
    </w:p>
    <w:p>
      <w:pPr>
        <w:pStyle w:val="BodyText"/>
        <w:rPr/>
      </w:pPr>
      <w:r>
        <w:rPr/>
      </w:r>
    </w:p>
    <w:p>
      <w:pPr>
        <w:pStyle w:val="BodyText"/>
        <w:rPr/>
      </w:pPr>
      <w:r>
        <w:rPr>
          <w:rFonts w:ascii="Times New Roman" w:hAnsi="Times New Roman"/>
        </w:rPr>
        <w:t xml:space="preserve">We assessed the performance of models to predict each food web using three distance measures: geographic distance, environmental dissimilarity, and phylogenetic relatedness. </w:t>
      </w:r>
      <w:ins w:id="176" w:author="Dominique Caron" w:date="2023-11-29T10:29:26Z">
        <w:r>
          <w:rPr>
            <w:rFonts w:ascii="Times New Roman" w:hAnsi="Times New Roman"/>
          </w:rPr>
          <w:t>To do so, we</w:t>
        </w:r>
      </w:ins>
      <w:ins w:id="177" w:author="Dominique Caron" w:date="2023-11-29T10:24:40Z">
        <w:r>
          <w:rPr>
            <w:rFonts w:ascii="Times New Roman" w:hAnsi="Times New Roman"/>
          </w:rPr>
          <w:t xml:space="preserve"> </w:t>
        </w:r>
      </w:ins>
      <w:ins w:id="178" w:author="Dominique Caron" w:date="2023-11-29T10:29:36Z">
        <w:r>
          <w:rPr>
            <w:rFonts w:ascii="Times New Roman" w:hAnsi="Times New Roman"/>
          </w:rPr>
          <w:t>fitted</w:t>
        </w:r>
      </w:ins>
      <w:ins w:id="179" w:author="Dominique Caron" w:date="2023-11-29T10:28:08Z">
        <w:r>
          <w:rPr>
            <w:rFonts w:ascii="Times New Roman" w:hAnsi="Times New Roman"/>
          </w:rPr>
          <w:t xml:space="preserve"> </w:t>
        </w:r>
      </w:ins>
      <w:ins w:id="180" w:author="Dominique Caron" w:date="2023-11-29T10:28:08Z">
        <w:r>
          <w:rPr>
            <w:rFonts w:ascii="Times New Roman" w:hAnsi="Times New Roman"/>
          </w:rPr>
          <w:t>hierarchical</w:t>
        </w:r>
      </w:ins>
      <w:ins w:id="181" w:author="Dominique Caron" w:date="2023-11-29T10:28:08Z">
        <w:r>
          <w:rPr>
            <w:rFonts w:ascii="Times New Roman" w:hAnsi="Times New Roman"/>
          </w:rPr>
          <w:t xml:space="preserve"> linear models with logit-transformed AUC as a function of distance measures, with </w:t>
        </w:r>
      </w:ins>
      <w:ins w:id="182" w:author="Dominique Caron" w:date="2023-11-29T10:30:01Z">
        <w:r>
          <w:rPr>
            <w:rFonts w:ascii="Times New Roman" w:hAnsi="Times New Roman"/>
          </w:rPr>
          <w:t>random intercepts for the food web predicted and used for calibration (Appendix S</w:t>
        </w:r>
      </w:ins>
      <w:ins w:id="183" w:author="Dominique Caron" w:date="2023-11-29T10:30:01Z">
        <w:r>
          <w:rPr>
            <w:rFonts w:ascii="Times New Roman" w:hAnsi="Times New Roman"/>
          </w:rPr>
          <w:t>7</w:t>
        </w:r>
      </w:ins>
      <w:ins w:id="184" w:author="Dominique Caron" w:date="2023-11-29T10:30:01Z">
        <w:r>
          <w:rPr>
            <w:rFonts w:ascii="Times New Roman" w:hAnsi="Times New Roman"/>
          </w:rPr>
          <w:t xml:space="preserve">). </w:t>
        </w:r>
      </w:ins>
      <w:r>
        <w:rPr>
          <w:rFonts w:ascii="Times New Roman" w:hAnsi="Times New Roman"/>
        </w:rPr>
        <w:t xml:space="preserve">We measured geographic distance as the </w:t>
      </w:r>
      <w:r>
        <w:rPr>
          <w:rFonts w:ascii="Times New Roman" w:hAnsi="Times New Roman"/>
          <w:color w:val="000000"/>
        </w:rPr>
        <w:t>great-circle distance</w:t>
      </w:r>
      <w:r>
        <w:rPr>
          <w:rFonts w:ascii="Times New Roman" w:hAnsi="Times New Roman"/>
        </w:rPr>
        <w:t xml:space="preserve"> between the polygon centroid delimiting the spatial domain of each food web. We quantified environmental dissimilarity using all 19 bioclimatic variables in WorldClim </w:t>
      </w:r>
      <w:r>
        <w:rPr>
          <w:rFonts w:ascii="Times New Roman" w:hAnsi="Times New Roman"/>
        </w:rPr>
        <w:t>(Hijmans, 2021)</w:t>
      </w:r>
      <w:r>
        <w:rPr>
          <w:rFonts w:ascii="Times New Roman" w:hAnsi="Times New Roman"/>
        </w:rPr>
        <w:t>. We extracted the bioclimatic data for all pixels (10’ resolution) falling within the spatial domain of the food webs and used the mean of each bioclimatic variable to calculate the bioclimatic centroid of each food web. We calculated environmental distance as the Euclidean distance between the food web bioclimatic centroids. We used the mean cophenetic distance to the nearest taxon of every species in the predicted food web to measure phylogenetic relatedness.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trained.</w:t>
      </w:r>
    </w:p>
    <w:p>
      <w:pPr>
        <w:pStyle w:val="BodyText"/>
        <w:spacing w:before="0" w:after="0"/>
        <w:rPr>
          <w:rFonts w:ascii="Times New Roman" w:hAnsi="Times New Roman"/>
        </w:rPr>
      </w:pPr>
      <w:r>
        <w:rPr>
          <w:rFonts w:ascii="Times New Roman" w:hAnsi="Times New Roman"/>
        </w:rPr>
      </w:r>
    </w:p>
    <w:p>
      <w:pPr>
        <w:pStyle w:val="BodyText"/>
        <w:rPr/>
      </w:pPr>
      <w:r>
        <w:rPr>
          <w:rFonts w:ascii="Times New Roman" w:hAnsi="Times New Roman"/>
        </w:rPr>
        <w:t>We also analyzed predictive performance at the species level. For each combination of predicted food web models (</w:t>
      </w:r>
      <w:del w:id="185" w:author="Dominique Caron" w:date="2023-12-26T11:44:14Z">
        <w:r>
          <w:rPr>
            <w:rFonts w:ascii="Times New Roman" w:hAnsi="Times New Roman"/>
          </w:rPr>
          <w:delText xml:space="preserve">i.e., </w:delText>
        </w:r>
      </w:del>
      <w:r>
        <w:rPr>
          <w:rFonts w:ascii="Times New Roman" w:hAnsi="Times New Roman"/>
        </w:rPr>
        <w:t xml:space="preserve">curves in Figure 1b), we measured how accurately the set of prey and predators of each species </w:t>
      </w:r>
      <w:del w:id="186" w:author="Dominique Caron" w:date="2023-12-26T11:44:40Z">
        <w:r>
          <w:rPr>
            <w:rFonts w:ascii="Times New Roman" w:hAnsi="Times New Roman"/>
          </w:rPr>
          <w:delText>were</w:delText>
        </w:r>
      </w:del>
      <w:ins w:id="187" w:author="Dominique Caron" w:date="2023-12-26T11:44:40Z">
        <w:r>
          <w:rPr>
            <w:rFonts w:ascii="Times New Roman" w:hAnsi="Times New Roman"/>
          </w:rPr>
          <w:t>was</w:t>
        </w:r>
      </w:ins>
      <w:r>
        <w:rPr>
          <w:rFonts w:ascii="Times New Roman" w:hAnsi="Times New Roman"/>
        </w:rPr>
        <w:t xml:space="preserve"> predicted also using the AUC</w:t>
      </w:r>
      <w:ins w:id="188" w:author="Dominique Caron" w:date="2023-11-29T10:23:45Z">
        <w:r>
          <w:rPr>
            <w:rFonts w:ascii="Times New Roman" w:hAnsi="Times New Roman"/>
          </w:rPr>
          <w:t xml:space="preserve"> </w:t>
        </w:r>
      </w:ins>
      <w:ins w:id="189" w:author="Dominique Caron" w:date="2023-11-29T10:23:45Z">
        <w:r>
          <w:rPr>
            <w:rFonts w:ascii="Times New Roman" w:hAnsi="Times New Roman"/>
          </w:rPr>
          <w:t>and AUPRG</w:t>
        </w:r>
      </w:ins>
      <w:r>
        <w:rPr>
          <w:rFonts w:ascii="Times New Roman" w:hAnsi="Times New Roman"/>
        </w:rPr>
        <w:t xml:space="preserve">. We </w:t>
      </w:r>
      <w:del w:id="190" w:author="Dominique Caron" w:date="2023-11-29T10:36:46Z">
        <w:r>
          <w:rPr>
            <w:rFonts w:ascii="Times New Roman" w:hAnsi="Times New Roman"/>
          </w:rPr>
          <w:delText>modelled</w:delText>
        </w:r>
      </w:del>
      <w:ins w:id="191" w:author="Dominique Caron" w:date="2023-11-29T10:36:49Z">
        <w:r>
          <w:rPr>
            <w:rFonts w:ascii="Times New Roman" w:hAnsi="Times New Roman"/>
          </w:rPr>
          <w:t>fitted a hierarchical linear model with</w:t>
        </w:r>
      </w:ins>
      <w:r>
        <w:rPr>
          <w:rFonts w:ascii="Times New Roman" w:hAnsi="Times New Roman"/>
        </w:rPr>
        <w:t xml:space="preserve"> species-specific performance </w:t>
      </w:r>
      <w:del w:id="192" w:author="Dominique Caron" w:date="2023-11-29T10:37:03Z">
        <w:r>
          <w:rPr>
            <w:rFonts w:ascii="Times New Roman" w:hAnsi="Times New Roman"/>
          </w:rPr>
          <w:delText>against</w:delText>
        </w:r>
      </w:del>
      <w:ins w:id="193" w:author="Dominique Caron" w:date="2023-11-29T10:37:03Z">
        <w:r>
          <w:rPr>
            <w:rFonts w:ascii="Times New Roman" w:hAnsi="Times New Roman"/>
          </w:rPr>
          <w:t>as a function of</w:t>
        </w:r>
      </w:ins>
      <w:r>
        <w:rPr>
          <w:rFonts w:ascii="Times New Roman" w:hAnsi="Times New Roman"/>
        </w:rPr>
        <w:t xml:space="preserve"> how connected the focal species is and how distinct the focal species is to the species pool used to train the predictive model</w:t>
      </w:r>
      <w:ins w:id="194" w:author="Dominique Caron" w:date="2023-11-29T10:37:23Z">
        <w:r>
          <w:rPr>
            <w:rFonts w:ascii="Times New Roman" w:hAnsi="Times New Roman"/>
          </w:rPr>
          <w:t xml:space="preserve"> </w:t>
        </w:r>
      </w:ins>
      <w:ins w:id="195" w:author="Dominique Caron" w:date="2023-11-29T10:37:23Z">
        <w:r>
          <w:rPr>
            <w:rFonts w:ascii="Times New Roman" w:hAnsi="Times New Roman"/>
          </w:rPr>
          <w:t>(Appendix S7)</w:t>
        </w:r>
      </w:ins>
      <w:r>
        <w:rPr>
          <w:rFonts w:ascii="Times New Roman" w:hAnsi="Times New Roman"/>
        </w:rPr>
        <w:t xml:space="preserve">. To do this, we used species </w:t>
      </w:r>
      <w:r>
        <w:rPr>
          <w:rFonts w:ascii="Times New Roman" w:hAnsi="Times New Roman"/>
          <w:lang w:val="en-US"/>
        </w:rPr>
        <w:t>normalized degree (number of interactions divided by the maximum possible number of interactions</w:t>
      </w:r>
      <w:r>
        <w:rPr>
          <w:rFonts w:ascii="Times New Roman" w:hAnsi="Times New Roman"/>
        </w:rPr>
        <w:t xml:space="preserve">), the functional mean pairwise distance </w:t>
      </w:r>
      <w:r>
        <w:rPr>
          <w:rFonts w:ascii="Times New Roman" w:hAnsi="Times New Roman"/>
        </w:rPr>
        <w:t>(Mouchet et al., 2010)</w:t>
      </w:r>
      <w:r>
        <w:rPr>
          <w:rFonts w:ascii="Times New Roman" w:hAnsi="Times New Roman"/>
        </w:rPr>
        <w:t xml:space="preserve"> and distance to nearest taxon </w:t>
      </w:r>
      <w:r>
        <w:rPr>
          <w:rFonts w:ascii="Times New Roman" w:hAnsi="Times New Roman"/>
        </w:rPr>
        <w:t>(Tucker et al., 2017)</w:t>
      </w:r>
      <w:r>
        <w:rPr>
          <w:rFonts w:ascii="Times New Roman" w:hAnsi="Times New Roman"/>
        </w:rPr>
        <w:t xml:space="preserve">. We quantified functional mean pairwise distance using the average Gower distance </w:t>
      </w:r>
      <w:r>
        <w:rPr>
          <w:rFonts w:ascii="Times New Roman" w:hAnsi="Times New Roman"/>
        </w:rPr>
        <w:t>(Gower, 1971)</w:t>
      </w:r>
      <w:r>
        <w:rPr>
          <w:rFonts w:ascii="Times New Roman" w:hAnsi="Times New Roman"/>
        </w:rPr>
        <w:t xml:space="preserve"> between the focal species and all species in the food web used for calibration. To calculate Gower distances, we used all traits available in Etard (2020) through the function </w:t>
      </w:r>
      <w:r>
        <w:rPr>
          <w:rFonts w:ascii="Times New Roman" w:hAnsi="Times New Roman"/>
          <w:i/>
          <w:iCs/>
        </w:rPr>
        <w:t>funct.dist</w:t>
      </w:r>
      <w:r>
        <w:rPr>
          <w:rFonts w:ascii="Times New Roman" w:hAnsi="Times New Roman"/>
        </w:rPr>
        <w:t xml:space="preserve"> from the R package mFD </w:t>
      </w:r>
      <w:r>
        <w:rPr>
          <w:rFonts w:ascii="Times New Roman" w:hAnsi="Times New Roman"/>
        </w:rPr>
        <w:t>(Magneville et al., 2022)</w:t>
      </w:r>
      <w:r>
        <w:rPr>
          <w:rFonts w:ascii="Times New Roman" w:hAnsi="Times New Roman"/>
        </w:rPr>
        <w:t>. We quantified distance to nearest taxon as the cophenetic distance between the focal species and the closest relative in the species in the food web used for model calibration.</w:t>
      </w:r>
    </w:p>
    <w:p>
      <w:pPr>
        <w:pStyle w:val="Normal"/>
        <w:spacing w:lineRule="auto" w:line="480"/>
        <w:rPr>
          <w:rFonts w:ascii="Times New Roman" w:hAnsi="Times New Roman"/>
          <w:i/>
          <w:i/>
          <w:iCs/>
        </w:rPr>
      </w:pPr>
      <w:r>
        <w:rPr>
          <w:rFonts w:ascii="Times New Roman" w:hAnsi="Times New Roman"/>
          <w:i/>
          <w:iCs/>
        </w:rPr>
      </w:r>
    </w:p>
    <w:p>
      <w:pPr>
        <w:pStyle w:val="BodyText"/>
        <w:rPr/>
      </w:pPr>
      <w:r>
        <w:rPr>
          <w:rFonts w:ascii="Times New Roman" w:hAnsi="Times New Roman"/>
          <w:i/>
          <w:iCs/>
        </w:rPr>
        <w:t xml:space="preserve">Predicting species’ </w:t>
      </w:r>
      <w:del w:id="196" w:author="Dominique Caron" w:date="2023-11-29T10:42:52Z">
        <w:r>
          <w:rPr>
            <w:rFonts w:ascii="Times New Roman" w:hAnsi="Times New Roman"/>
            <w:i/>
            <w:iCs/>
          </w:rPr>
          <w:delText>functional</w:delText>
        </w:r>
      </w:del>
      <w:r>
        <w:rPr>
          <w:rFonts w:ascii="Times New Roman" w:hAnsi="Times New Roman"/>
          <w:i/>
          <w:iCs/>
        </w:rPr>
        <w:t xml:space="preserve"> role</w:t>
      </w:r>
      <w:r>
        <w:rPr>
          <w:rFonts w:ascii="Times New Roman" w:hAnsi="Times New Roman"/>
        </w:rPr>
        <w:t>s</w:t>
      </w:r>
    </w:p>
    <w:p>
      <w:pPr>
        <w:pStyle w:val="BodyText"/>
        <w:rPr/>
      </w:pPr>
      <w:r>
        <w:rPr>
          <w:rFonts w:ascii="Times New Roman" w:hAnsi="Times New Roman"/>
        </w:rPr>
        <w:t>Next, we were interested in how well species</w:t>
      </w:r>
      <w:ins w:id="197" w:author="Dominique Caron" w:date="2023-11-29T10:48:19Z">
        <w:r>
          <w:rPr>
            <w:rFonts w:ascii="Times New Roman" w:hAnsi="Times New Roman"/>
          </w:rPr>
          <w:t>’</w:t>
        </w:r>
      </w:ins>
      <w:del w:id="198" w:author="Dominique Caron" w:date="2023-12-26T11:45:53Z">
        <w:r>
          <w:rPr>
            <w:rFonts w:ascii="Times New Roman" w:hAnsi="Times New Roman"/>
          </w:rPr>
          <w:delText xml:space="preserve"> </w:delText>
        </w:r>
      </w:del>
      <w:del w:id="199" w:author="Dominique Caron" w:date="2023-11-29T10:43:00Z">
        <w:r>
          <w:rPr>
            <w:rFonts w:ascii="Times New Roman" w:hAnsi="Times New Roman"/>
          </w:rPr>
          <w:delText>functional</w:delText>
        </w:r>
      </w:del>
      <w:r>
        <w:rPr>
          <w:rFonts w:ascii="Times New Roman" w:hAnsi="Times New Roman"/>
        </w:rPr>
        <w:t xml:space="preserve"> roles were predicted. The</w:t>
      </w:r>
      <w:del w:id="200" w:author="Dominique Caron" w:date="2023-12-26T11:45:57Z">
        <w:r>
          <w:rPr>
            <w:rFonts w:ascii="Times New Roman" w:hAnsi="Times New Roman"/>
          </w:rPr>
          <w:delText xml:space="preserve"> </w:delText>
        </w:r>
      </w:del>
      <w:del w:id="201" w:author="Dominique Caron" w:date="2023-11-29T10:43:04Z">
        <w:r>
          <w:rPr>
            <w:rFonts w:ascii="Times New Roman" w:hAnsi="Times New Roman"/>
          </w:rPr>
          <w:delText>functional</w:delText>
        </w:r>
      </w:del>
      <w:r>
        <w:rPr>
          <w:rFonts w:ascii="Times New Roman" w:hAnsi="Times New Roman"/>
        </w:rPr>
        <w:t xml:space="preserve"> role of a species is determined by its position in the food web </w:t>
      </w:r>
      <w:r>
        <w:rPr>
          <w:rFonts w:ascii="Times New Roman" w:hAnsi="Times New Roman"/>
        </w:rPr>
        <w:t>(Cirtwill et al., 2018)</w:t>
      </w:r>
      <w:r>
        <w:rPr>
          <w:rFonts w:ascii="Times New Roman" w:hAnsi="Times New Roman"/>
        </w:rPr>
        <w:t>, which we quantified using five metrics related to the species</w:t>
      </w:r>
      <w:ins w:id="202" w:author="Dominique Caron" w:date="2023-11-14T11:51:32Z">
        <w:r>
          <w:rPr>
            <w:rFonts w:ascii="Times New Roman" w:hAnsi="Times New Roman"/>
          </w:rPr>
          <w:t>’</w:t>
        </w:r>
      </w:ins>
      <w:r>
        <w:rPr>
          <w:rFonts w:ascii="Times New Roman" w:hAnsi="Times New Roman"/>
        </w:rPr>
        <w:t xml:space="preserve"> centrality within the food web</w:t>
      </w:r>
      <w:del w:id="203" w:author="Dominique Caron" w:date="2023-12-26T11:46:36Z">
        <w:r>
          <w:rPr>
            <w:rFonts w:ascii="Times New Roman" w:hAnsi="Times New Roman"/>
          </w:rPr>
          <w:delText xml:space="preserve">s </w:delText>
        </w:r>
      </w:del>
      <w:ins w:id="204" w:author="Dominique Caron" w:date="2023-12-26T11:46:36Z">
        <w:r>
          <w:rPr>
            <w:rFonts w:ascii="Times New Roman" w:hAnsi="Times New Roman"/>
          </w:rPr>
          <w:t xml:space="preserve"> </w:t>
        </w:r>
      </w:ins>
      <w:r>
        <w:rPr>
          <w:rFonts w:ascii="Times New Roman" w:hAnsi="Times New Roman"/>
        </w:rPr>
        <w:t xml:space="preserve">(number of prey, number of predators, betweenness, closeness, eigenvector centrality), two metrics related to their trophic position (trophic levels and omnivory), two module-based metrics (within-module degree and participation coefficient; </w:t>
      </w:r>
      <w:r>
        <w:rPr>
          <w:rFonts w:ascii="Times New Roman" w:hAnsi="Times New Roman"/>
          <w:b w:val="false"/>
          <w:i w:val="false"/>
          <w:caps w:val="false"/>
          <w:smallCaps w:val="false"/>
          <w:position w:val="0"/>
          <w:sz w:val="24"/>
          <w:u w:val="none"/>
          <w:vertAlign w:val="baseline"/>
        </w:rPr>
        <w:t>Guimerà &amp; Amaral, 2005</w:t>
      </w:r>
      <w:r>
        <w:rPr>
          <w:rFonts w:ascii="Times New Roman" w:hAnsi="Times New Roman"/>
        </w:rPr>
        <w:t xml:space="preserve">), and the motif </w:t>
      </w:r>
      <w:del w:id="205" w:author="Dominique Caron" w:date="2023-12-27T14:53:24Z">
        <w:r>
          <w:rPr>
            <w:rFonts w:ascii="Times New Roman" w:hAnsi="Times New Roman"/>
          </w:rPr>
          <w:delText>profile</w:delText>
        </w:r>
      </w:del>
      <w:ins w:id="206" w:author="Dominique Caron" w:date="2023-12-27T14:53:24Z">
        <w:r>
          <w:rPr>
            <w:rFonts w:ascii="Times New Roman" w:hAnsi="Times New Roman"/>
          </w:rPr>
          <w:t>role</w:t>
        </w:r>
      </w:ins>
      <w:r>
        <w:rPr>
          <w:rFonts w:ascii="Times New Roman" w:hAnsi="Times New Roman"/>
        </w:rPr>
        <w:t xml:space="preserve"> of each species </w:t>
      </w:r>
      <w:r>
        <w:rPr>
          <w:rFonts w:ascii="Times New Roman" w:hAnsi="Times New Roman"/>
        </w:rPr>
        <w:t>(Stouffer et al., 2012)</w:t>
      </w:r>
      <w:r>
        <w:rPr>
          <w:rFonts w:ascii="Times New Roman" w:hAnsi="Times New Roman"/>
          <w:i/>
          <w:iCs/>
        </w:rPr>
        <w:t xml:space="preserve">. </w:t>
      </w:r>
      <w:r>
        <w:rPr>
          <w:rFonts w:ascii="Times New Roman" w:hAnsi="Times New Roman"/>
        </w:rPr>
        <w:t xml:space="preserve">We detail each metric, their relation to </w:t>
      </w:r>
      <w:del w:id="207" w:author="Dominique Caron" w:date="2023-11-29T10:43:13Z">
        <w:r>
          <w:rPr>
            <w:rFonts w:ascii="Times New Roman" w:hAnsi="Times New Roman"/>
          </w:rPr>
          <w:delText>functional</w:delText>
        </w:r>
      </w:del>
      <w:ins w:id="208" w:author="Dominique Caron" w:date="2023-11-29T10:45:30Z">
        <w:r>
          <w:rPr>
            <w:rFonts w:ascii="Times New Roman" w:hAnsi="Times New Roman"/>
          </w:rPr>
          <w:t>species</w:t>
        </w:r>
      </w:ins>
      <w:ins w:id="209" w:author="Dominique Caron" w:date="2023-11-29T10:48:29Z">
        <w:r>
          <w:rPr>
            <w:rFonts w:ascii="Times New Roman" w:hAnsi="Times New Roman"/>
          </w:rPr>
          <w:t>’</w:t>
        </w:r>
      </w:ins>
      <w:r>
        <w:rPr>
          <w:rFonts w:ascii="Times New Roman" w:hAnsi="Times New Roman"/>
        </w:rPr>
        <w:t xml:space="preserve"> role, and how they were calculated in Appendix S4.</w:t>
      </w:r>
    </w:p>
    <w:p>
      <w:pPr>
        <w:pStyle w:val="BodyText"/>
        <w:rPr/>
      </w:pPr>
      <w:r>
        <w:rPr/>
      </w:r>
    </w:p>
    <w:p>
      <w:pPr>
        <w:pStyle w:val="BodyText"/>
        <w:rPr/>
      </w:pPr>
      <w:r>
        <w:rPr>
          <w:rFonts w:ascii="Times New Roman" w:hAnsi="Times New Roman"/>
        </w:rPr>
        <w:t>We compared each species</w:t>
      </w:r>
      <w:ins w:id="210" w:author="Dominique Caron" w:date="2023-11-14T11:53:35Z">
        <w:r>
          <w:rPr>
            <w:rFonts w:ascii="Times New Roman" w:hAnsi="Times New Roman"/>
          </w:rPr>
          <w:t>’</w:t>
        </w:r>
      </w:ins>
      <w:r>
        <w:rPr>
          <w:rFonts w:ascii="Times New Roman" w:hAnsi="Times New Roman"/>
        </w:rPr>
        <w:t xml:space="preserve"> </w:t>
      </w:r>
      <w:del w:id="211" w:author="Dominique Caron" w:date="2023-11-29T11:00:23Z">
        <w:r>
          <w:rPr>
            <w:rFonts w:ascii="Times New Roman" w:hAnsi="Times New Roman"/>
          </w:rPr>
          <w:delText>position</w:delText>
        </w:r>
      </w:del>
      <w:ins w:id="212" w:author="Dominique Caron" w:date="2023-11-29T11:00:23Z">
        <w:r>
          <w:rPr>
            <w:rFonts w:ascii="Times New Roman" w:hAnsi="Times New Roman"/>
          </w:rPr>
          <w:t>role</w:t>
        </w:r>
      </w:ins>
      <w:r>
        <w:rPr>
          <w:rFonts w:ascii="Times New Roman" w:hAnsi="Times New Roman"/>
        </w:rPr>
        <w:t xml:space="preserve"> metric in empirical food webs to the species</w:t>
      </w:r>
      <w:ins w:id="213" w:author="Dominique Caron" w:date="2023-11-14T11:53:38Z">
        <w:r>
          <w:rPr>
            <w:rFonts w:ascii="Times New Roman" w:hAnsi="Times New Roman"/>
          </w:rPr>
          <w:t>’</w:t>
        </w:r>
      </w:ins>
      <w:r>
        <w:rPr>
          <w:rFonts w:ascii="Times New Roman" w:hAnsi="Times New Roman"/>
        </w:rPr>
        <w:t xml:space="preserve"> </w:t>
      </w:r>
      <w:del w:id="214" w:author="Dominique Caron" w:date="2023-11-29T11:00:27Z">
        <w:r>
          <w:rPr>
            <w:rFonts w:ascii="Times New Roman" w:hAnsi="Times New Roman"/>
          </w:rPr>
          <w:delText>position</w:delText>
        </w:r>
      </w:del>
      <w:ins w:id="215" w:author="Dominique Caron" w:date="2023-11-29T11:00:27Z">
        <w:r>
          <w:rPr>
            <w:rFonts w:ascii="Times New Roman" w:hAnsi="Times New Roman"/>
          </w:rPr>
          <w:t>role</w:t>
        </w:r>
      </w:ins>
      <w:r>
        <w:rPr>
          <w:rFonts w:ascii="Times New Roman" w:hAnsi="Times New Roman"/>
        </w:rPr>
        <w:t xml:space="preserve"> in predicted food webs. We measured each role metric on 100 </w:t>
      </w:r>
      <w:del w:id="216" w:author="Dominique Caron" w:date="2023-12-27T12:14:02Z">
        <w:r>
          <w:rPr>
            <w:rFonts w:ascii="Times New Roman" w:hAnsi="Times New Roman"/>
          </w:rPr>
          <w:delText>samples</w:delText>
        </w:r>
      </w:del>
      <w:ins w:id="217" w:author="Dominique Caron" w:date="2023-12-27T12:14:02Z">
        <w:r>
          <w:rPr>
            <w:rFonts w:ascii="Times New Roman" w:hAnsi="Times New Roman"/>
          </w:rPr>
          <w:t>draws</w:t>
        </w:r>
      </w:ins>
      <w:r>
        <w:rPr>
          <w:rFonts w:ascii="Times New Roman" w:hAnsi="Times New Roman"/>
        </w:rPr>
        <w:t xml:space="preserve"> of the posterior </w:t>
      </w:r>
      <w:ins w:id="218" w:author="Dominique Caron" w:date="2023-12-27T12:14:11Z">
        <w:r>
          <w:rPr>
            <w:rFonts w:ascii="Times New Roman" w:hAnsi="Times New Roman"/>
          </w:rPr>
          <w:t xml:space="preserve">predictive </w:t>
        </w:r>
      </w:ins>
      <w:r>
        <w:rPr>
          <w:rFonts w:ascii="Times New Roman" w:hAnsi="Times New Roman"/>
        </w:rPr>
        <w:t>distribution of predicted food webs</w:t>
      </w:r>
      <w:ins w:id="219" w:author="Dominique Caron" w:date="2023-12-27T12:18:33Z">
        <w:r>
          <w:rPr>
            <w:rFonts w:ascii="Times New Roman" w:hAnsi="Times New Roman"/>
          </w:rPr>
          <w:t xml:space="preserve">. </w:t>
        </w:r>
      </w:ins>
      <w:ins w:id="220" w:author="Dominique Caron" w:date="2023-12-27T12:18:33Z">
        <w:r>
          <w:rPr>
            <w:rFonts w:ascii="Times New Roman" w:hAnsi="Times New Roman"/>
          </w:rPr>
          <w:t>We used the</w:t>
        </w:r>
      </w:ins>
      <w:del w:id="221" w:author="Dominique Caron" w:date="2023-12-27T12:18:38Z">
        <w:r>
          <w:rPr>
            <w:rFonts w:ascii="Times New Roman" w:hAnsi="Times New Roman"/>
          </w:rPr>
          <w:delText xml:space="preserve"> with the</w:delText>
        </w:r>
      </w:del>
      <w:r>
        <w:rPr>
          <w:rFonts w:ascii="Times New Roman" w:hAnsi="Times New Roman"/>
        </w:rPr>
        <w:t xml:space="preserve"> mean </w:t>
      </w:r>
      <w:ins w:id="222" w:author="Dominique Caron" w:date="2023-12-27T12:18:41Z">
        <w:r>
          <w:rPr>
            <w:rFonts w:ascii="Times New Roman" w:hAnsi="Times New Roman"/>
          </w:rPr>
          <w:t xml:space="preserve">across posterior draws </w:t>
        </w:r>
      </w:ins>
      <w:r>
        <w:rPr>
          <w:rFonts w:ascii="Times New Roman" w:hAnsi="Times New Roman"/>
        </w:rPr>
        <w:t xml:space="preserve">as the best point estimate for the metric and the standard deviation as </w:t>
      </w:r>
      <w:ins w:id="223" w:author="Dominique Caron" w:date="2023-12-26T11:48:32Z">
        <w:r>
          <w:rPr>
            <w:rFonts w:ascii="Times New Roman" w:hAnsi="Times New Roman"/>
          </w:rPr>
          <w:t xml:space="preserve">the </w:t>
        </w:r>
      </w:ins>
      <w:r>
        <w:rPr>
          <w:rFonts w:ascii="Times New Roman" w:hAnsi="Times New Roman"/>
        </w:rPr>
        <w:t>measure of uncertainty. For each combination of model, predicted food web, and species</w:t>
      </w:r>
      <w:ins w:id="224" w:author="Dominique Caron" w:date="2023-11-29T10:48:40Z">
        <w:r>
          <w:rPr>
            <w:rFonts w:ascii="Times New Roman" w:hAnsi="Times New Roman"/>
          </w:rPr>
          <w:t>’</w:t>
        </w:r>
      </w:ins>
      <w:r>
        <w:rPr>
          <w:rFonts w:ascii="Times New Roman" w:hAnsi="Times New Roman"/>
        </w:rPr>
        <w:t xml:space="preserve"> role metric, we fitted a linear regression between the predicted </w:t>
      </w:r>
      <w:del w:id="225" w:author="Dominique Caron" w:date="2023-11-29T11:00:39Z">
        <w:r>
          <w:rPr>
            <w:rFonts w:ascii="Times New Roman" w:hAnsi="Times New Roman"/>
          </w:rPr>
          <w:delText>position</w:delText>
        </w:r>
      </w:del>
      <w:ins w:id="226" w:author="Dominique Caron" w:date="2023-11-29T11:00:39Z">
        <w:r>
          <w:rPr>
            <w:rFonts w:ascii="Times New Roman" w:hAnsi="Times New Roman"/>
          </w:rPr>
          <w:t>role</w:t>
        </w:r>
      </w:ins>
      <w:r>
        <w:rPr>
          <w:rFonts w:ascii="Times New Roman" w:hAnsi="Times New Roman"/>
        </w:rPr>
        <w:t xml:space="preserve"> and the empirical </w:t>
      </w:r>
      <w:del w:id="227" w:author="Dominique Caron" w:date="2023-11-29T11:00:41Z">
        <w:r>
          <w:rPr>
            <w:rFonts w:ascii="Times New Roman" w:hAnsi="Times New Roman"/>
          </w:rPr>
          <w:delText>position</w:delText>
        </w:r>
      </w:del>
      <w:ins w:id="228" w:author="Dominique Caron" w:date="2023-11-29T11:00:41Z">
        <w:r>
          <w:rPr>
            <w:rFonts w:ascii="Times New Roman" w:hAnsi="Times New Roman"/>
          </w:rPr>
          <w:t>role</w:t>
        </w:r>
      </w:ins>
      <w:r>
        <w:rPr>
          <w:rFonts w:ascii="Times New Roman" w:hAnsi="Times New Roman"/>
        </w:rPr>
        <w:t xml:space="preserve"> and </w:t>
      </w:r>
      <w:del w:id="229" w:author="Dominique Caron" w:date="2023-11-14T11:56:09Z">
        <w:r>
          <w:rPr>
            <w:rFonts w:ascii="Times New Roman" w:hAnsi="Times New Roman"/>
          </w:rPr>
          <w:delText>used the</w:delText>
        </w:r>
      </w:del>
      <w:ins w:id="230" w:author="Dominique Caron" w:date="2023-11-14T11:56:09Z">
        <w:r>
          <w:rPr>
            <w:rFonts w:ascii="Times New Roman" w:hAnsi="Times New Roman"/>
          </w:rPr>
          <w:t>calculated</w:t>
        </w:r>
      </w:ins>
      <w:r>
        <w:rPr>
          <w:rFonts w:ascii="Times New Roman" w:hAnsi="Times New Roman"/>
        </w:rPr>
        <w:t xml:space="preserve"> </w:t>
      </w:r>
      <w:ins w:id="231" w:author="Dominique Caron" w:date="2023-12-26T11:49:04Z">
        <w:r>
          <w:rPr>
            <w:rFonts w:ascii="Times New Roman" w:hAnsi="Times New Roman"/>
          </w:rPr>
          <w:t xml:space="preserve">the </w:t>
        </w:r>
      </w:ins>
      <w:r>
        <w:rPr>
          <w:rFonts w:ascii="Times New Roman" w:hAnsi="Times New Roman"/>
        </w:rPr>
        <w:t>coefficient of determination (R²). We also explored prediction biases (e.g., systematic overestimation/underestimation) using the simple linear models’ coefficients. We expect an intercept of zero for unbiased predictions of species</w:t>
      </w:r>
      <w:ins w:id="232" w:author="Dominique Caron" w:date="2023-11-29T10:48:45Z">
        <w:r>
          <w:rPr>
            <w:rFonts w:ascii="Times New Roman" w:hAnsi="Times New Roman"/>
          </w:rPr>
          <w:t>’</w:t>
        </w:r>
      </w:ins>
      <w:r>
        <w:rPr>
          <w:rFonts w:ascii="Times New Roman" w:hAnsi="Times New Roman"/>
        </w:rPr>
        <w:t xml:space="preserve"> role. An intercept greater than zero would suggest an overall overestimation of the role metric, whereas an intercept less than zero would suggest a systematic underestimation of the role metric. We expect a slope of one for perfect predictions. A slope less than one would suggest that the role values at the lower range are overpredicted, whereas the role values at the upper range are underpredicted (i.e., more homogeneous values across species than in the empirical food web). A slope greater than one would suggest the opposite (i.e., more heterogeneous values across species than in the empirical food web).</w:t>
      </w:r>
    </w:p>
    <w:p>
      <w:pPr>
        <w:pStyle w:val="Normal"/>
        <w:spacing w:lineRule="auto" w:line="480"/>
        <w:rPr>
          <w:rFonts w:ascii="Times New Roman" w:hAnsi="Times New Roman"/>
          <w:i/>
          <w:i/>
          <w:iCs/>
        </w:rPr>
      </w:pPr>
      <w:r>
        <w:rPr>
          <w:rFonts w:ascii="Times New Roman" w:hAnsi="Times New Roman"/>
          <w:i/>
          <w:iCs/>
        </w:rPr>
      </w:r>
    </w:p>
    <w:p>
      <w:pPr>
        <w:pStyle w:val="BodyText"/>
        <w:rPr>
          <w:i/>
          <w:i/>
          <w:iCs/>
        </w:rPr>
      </w:pPr>
      <w:r>
        <w:rPr>
          <w:i/>
          <w:iCs/>
          <w:rPrChange w:id="0" w:author="Dominique Caron" w:date="2023-11-29T10:59:50Z"/>
        </w:rPr>
        <w:t>Predicting food web properties</w:t>
      </w:r>
    </w:p>
    <w:p>
      <w:pPr>
        <w:pStyle w:val="BodyText"/>
        <w:rPr/>
      </w:pPr>
      <w:r>
        <w:rPr/>
        <w:t>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w:t>
      </w:r>
      <w:del w:id="234" w:author="Dominique Caron" w:date="2023-12-27T14:53:38Z">
        <w:r>
          <w:rPr/>
          <w:delText>s</w:delText>
        </w:r>
      </w:del>
      <w:r>
        <w:rPr/>
        <w:t xml:space="preserve"> </w:t>
      </w:r>
      <w:del w:id="235" w:author="Dominique Caron" w:date="2023-12-27T14:53:40Z">
        <w:r>
          <w:rPr/>
          <w:delText>distribution</w:delText>
        </w:r>
      </w:del>
      <w:ins w:id="236" w:author="Dominique Caron" w:date="2023-12-27T14:53:40Z">
        <w:r>
          <w:rPr/>
          <w:t>profile</w:t>
        </w:r>
      </w:ins>
      <w:r>
        <w:rPr/>
        <w:t xml:space="preserve">, food web diameter, number of clusters, and modularity </w:t>
      </w:r>
      <w:r>
        <w:rPr/>
        <w:t>(Borrelli, 2015; Vermaat et al., 2009)</w:t>
      </w:r>
      <w:r>
        <w:rPr/>
        <w:t>. As for species</w:t>
      </w:r>
      <w:ins w:id="237" w:author="Dominique Caron" w:date="2023-11-29T10:59:42Z">
        <w:r>
          <w:rPr/>
          <w:t>’</w:t>
        </w:r>
      </w:ins>
      <w:r>
        <w:rPr/>
        <w:t xml:space="preserve"> </w:t>
      </w:r>
      <w:del w:id="238" w:author="Dominique Caron" w:date="2023-11-29T10:59:39Z">
        <w:r>
          <w:rPr/>
          <w:delText>position</w:delText>
        </w:r>
      </w:del>
      <w:ins w:id="239" w:author="Dominique Caron" w:date="2023-11-29T10:59:39Z">
        <w:r>
          <w:rPr/>
          <w:t>role</w:t>
        </w:r>
      </w:ins>
      <w:r>
        <w:rPr/>
        <w:t xml:space="preserve">, we evaluated these properties on the empirical food webs and compared them to the properties predicted using the mean of 100 </w:t>
      </w:r>
      <w:del w:id="240" w:author="Dominique Caron" w:date="2023-12-27T12:20:05Z">
        <w:r>
          <w:rPr/>
          <w:delText>samples</w:delText>
        </w:r>
      </w:del>
      <w:ins w:id="241" w:author="Dominique Caron" w:date="2023-12-27T12:20:05Z">
        <w:r>
          <w:rPr/>
          <w:t>draws</w:t>
        </w:r>
      </w:ins>
      <w:r>
        <w:rPr/>
        <w:t xml:space="preserve"> of the posterior food web prediction. We detail each metric, their relation to food web function, and how they were calculated in Appendix S4.</w:t>
      </w:r>
    </w:p>
    <w:p>
      <w:pPr>
        <w:pStyle w:val="BodyText"/>
        <w:rPr/>
      </w:pPr>
      <w:r>
        <w:rPr/>
      </w:r>
    </w:p>
    <w:p>
      <w:pPr>
        <w:pStyle w:val="BodyText"/>
        <w:rPr>
          <w:i/>
          <w:i/>
          <w:iCs/>
        </w:rPr>
      </w:pPr>
      <w:r>
        <w:rPr>
          <w:i/>
          <w:iCs/>
        </w:rPr>
        <w:t>Boosted regression trees</w:t>
      </w:r>
    </w:p>
    <w:p>
      <w:pPr>
        <w:pStyle w:val="BodyText"/>
        <w:rPr/>
      </w:pPr>
      <w:r>
        <w:rPr/>
        <w:t xml:space="preserve">To make sure </w:t>
      </w:r>
      <w:del w:id="242" w:author="Dominique Caron" w:date="2023-12-26T11:53:10Z">
        <w:r>
          <w:rPr/>
          <w:delText>r</w:delText>
        </w:r>
      </w:del>
      <w:ins w:id="243" w:author="Dominique Caron" w:date="2023-12-26T11:53:11Z">
        <w:r>
          <w:rPr/>
          <w:t xml:space="preserve">our </w:t>
        </w:r>
      </w:ins>
      <w:r>
        <w:rPr/>
        <w:t>esults are general and not dependent on the model framework chosen (</w:t>
      </w:r>
      <w:del w:id="244" w:author="Dominique Caron" w:date="2023-12-26T11:52:16Z">
        <w:r>
          <w:rPr/>
          <w:delText xml:space="preserve">i.e., </w:delText>
        </w:r>
      </w:del>
      <w:r>
        <w:rPr/>
        <w:t xml:space="preserve">Bayesian hierarchical generalized linear models), we fitted boosted regression trees (BRTs) on each food web and ran the same analyses (Appendix S5). BRTs are a machine learning algorithm that allows non-linear relationships between predictors and the response variable </w:t>
      </w:r>
      <w:r>
        <w:rPr/>
        <w:t>(Friedman, 2001)</w:t>
      </w:r>
      <w:r>
        <w:rPr/>
        <w:t xml:space="preserve">. To make results comparable, we used the exact same training/validation splits and </w:t>
      </w:r>
      <w:ins w:id="245" w:author="Dominique Caron" w:date="2023-12-26T11:53:24Z">
        <w:r>
          <w:rPr/>
          <w:t xml:space="preserve">the </w:t>
        </w:r>
      </w:ins>
      <w:r>
        <w:rPr/>
        <w:t>same predictor variables to train and measure performance of BRTs and Bayesian hierarchical generalized linear models.</w:t>
      </w:r>
    </w:p>
    <w:p>
      <w:pPr>
        <w:pStyle w:val="BodyText"/>
        <w:spacing w:before="0" w:after="0"/>
        <w:rPr>
          <w:rFonts w:ascii="Times New Roman" w:hAnsi="Times New Roman"/>
        </w:rPr>
      </w:pPr>
      <w:r>
        <w:rPr>
          <w:rFonts w:ascii="Times New Roman" w:hAnsi="Times New Roman"/>
        </w:rPr>
      </w:r>
    </w:p>
    <w:p>
      <w:pPr>
        <w:pStyle w:val="BodyText"/>
        <w:spacing w:before="0" w:after="0"/>
        <w:rPr>
          <w:rFonts w:ascii="Times New Roman" w:hAnsi="Times New Roman"/>
          <w:b/>
          <w:bCs/>
        </w:rPr>
      </w:pPr>
      <w:r>
        <w:rPr>
          <w:rFonts w:ascii="Times New Roman" w:hAnsi="Times New Roman"/>
          <w:b/>
          <w:bCs/>
        </w:rPr>
        <w:t>Results</w:t>
      </w:r>
    </w:p>
    <w:p>
      <w:pPr>
        <w:pStyle w:val="BodyText"/>
        <w:spacing w:before="0" w:after="0"/>
        <w:rPr>
          <w:rFonts w:ascii="Times New Roman" w:hAnsi="Times New Roman"/>
          <w:i/>
          <w:i/>
          <w:iCs/>
        </w:rPr>
      </w:pPr>
      <w:r>
        <w:rPr>
          <w:rFonts w:ascii="Times New Roman" w:hAnsi="Times New Roman"/>
          <w:i/>
          <w:iCs/>
        </w:rPr>
        <w:t>Predicting pairwise interactions</w:t>
      </w:r>
    </w:p>
    <w:p>
      <w:pPr>
        <w:pStyle w:val="BodyText"/>
        <w:spacing w:before="0" w:after="0"/>
        <w:rPr/>
      </w:pPr>
      <w:r>
        <w:rPr>
          <w:rFonts w:ascii="Times New Roman" w:hAnsi="Times New Roman"/>
        </w:rPr>
        <w:t>For all food webs, pairwise interactions were better predicted by the model trained on the same food web (within</w:t>
      </w:r>
      <w:del w:id="246" w:author="Dominique Caron" w:date="2023-11-29T11:03:55Z">
        <w:r>
          <w:rPr>
            <w:rFonts w:ascii="Times New Roman" w:hAnsi="Times New Roman"/>
          </w:rPr>
          <w:delText xml:space="preserve"> </w:delText>
        </w:r>
      </w:del>
      <w:ins w:id="247" w:author="Dominique Caron" w:date="2023-11-29T11:03:56Z">
        <w:r>
          <w:rPr>
            <w:rFonts w:ascii="Times New Roman" w:hAnsi="Times New Roman"/>
          </w:rPr>
          <w:t>-</w:t>
        </w:r>
      </w:ins>
      <w:r>
        <w:rPr>
          <w:rFonts w:ascii="Times New Roman" w:hAnsi="Times New Roman"/>
        </w:rPr>
        <w:t>food web predictions) than by models trained on other food webs (between</w:t>
      </w:r>
      <w:del w:id="248" w:author="Dominique Caron" w:date="2023-11-29T11:03:53Z">
        <w:r>
          <w:rPr>
            <w:rFonts w:ascii="Times New Roman" w:hAnsi="Times New Roman"/>
          </w:rPr>
          <w:delText xml:space="preserve"> </w:delText>
        </w:r>
      </w:del>
      <w:ins w:id="249" w:author="Dominique Caron" w:date="2023-11-29T11:03:53Z">
        <w:r>
          <w:rPr>
            <w:rFonts w:ascii="Times New Roman" w:hAnsi="Times New Roman"/>
          </w:rPr>
          <w:t>-</w:t>
        </w:r>
      </w:ins>
      <w:r>
        <w:rPr>
          <w:rFonts w:ascii="Times New Roman" w:hAnsi="Times New Roman"/>
        </w:rPr>
        <w:t>food web predictions; Table 2). For within</w:t>
      </w:r>
      <w:del w:id="250" w:author="Dominique Caron" w:date="2023-11-29T11:05:01Z">
        <w:r>
          <w:rPr>
            <w:rFonts w:ascii="Times New Roman" w:hAnsi="Times New Roman"/>
          </w:rPr>
          <w:delText xml:space="preserve"> </w:delText>
        </w:r>
      </w:del>
      <w:ins w:id="251" w:author="Dominique Caron" w:date="2023-11-29T11:05:01Z">
        <w:r>
          <w:rPr>
            <w:rFonts w:ascii="Times New Roman" w:hAnsi="Times New Roman"/>
          </w:rPr>
          <w:t>-</w:t>
        </w:r>
      </w:ins>
      <w:r>
        <w:rPr>
          <w:rFonts w:ascii="Times New Roman" w:hAnsi="Times New Roman"/>
        </w:rPr>
        <w:t xml:space="preserve">food web predictions, AUC </w:t>
      </w:r>
      <w:del w:id="252" w:author="Dominique Caron" w:date="2023-12-20T12:00:17Z">
        <w:r>
          <w:rPr>
            <w:rFonts w:ascii="Times New Roman" w:hAnsi="Times New Roman"/>
          </w:rPr>
          <w:delText>varied between</w:delText>
        </w:r>
      </w:del>
      <w:ins w:id="253" w:author="Dominique Caron" w:date="2023-12-20T12:00:17Z">
        <w:r>
          <w:rPr>
            <w:rFonts w:ascii="Times New Roman" w:hAnsi="Times New Roman"/>
          </w:rPr>
          <w:t>ranged from</w:t>
        </w:r>
      </w:ins>
      <w:r>
        <w:rPr>
          <w:rFonts w:ascii="Times New Roman" w:hAnsi="Times New Roman"/>
        </w:rPr>
        <w:t xml:space="preserve"> 0.92 and 0.96 and AUPRG </w:t>
      </w:r>
      <w:del w:id="254" w:author="Dominique Caron" w:date="2023-12-20T12:00:28Z">
        <w:r>
          <w:rPr>
            <w:rFonts w:ascii="Times New Roman" w:hAnsi="Times New Roman"/>
          </w:rPr>
          <w:delText>varied between</w:delText>
        </w:r>
      </w:del>
      <w:ins w:id="255" w:author="Dominique Caron" w:date="2023-12-20T12:00:28Z">
        <w:r>
          <w:rPr>
            <w:rFonts w:ascii="Times New Roman" w:hAnsi="Times New Roman"/>
          </w:rPr>
          <w:t>ranged from</w:t>
        </w:r>
      </w:ins>
      <w:r>
        <w:rPr>
          <w:rFonts w:ascii="Times New Roman" w:hAnsi="Times New Roman"/>
        </w:rPr>
        <w:t xml:space="preserve"> 0.93 and 0.96. Model performance was also good (AUC &gt; 0.82; AUPRG &gt; 0.84) for transfer between the Europe, Pyrenees, and Northern Québec and Labrador food webs, except for the model trained on the Pyrenees web when predicting the Europe web. For this case, AUC was high (0.89) whereas AUPRG (0.63) was comparatively small, suggesting that the model was much better at discriminating the absences than presences of interaction</w:t>
      </w:r>
      <w:ins w:id="256" w:author="Dominique Caron" w:date="2023-12-20T12:00:46Z">
        <w:r>
          <w:rPr>
            <w:rFonts w:ascii="Times New Roman" w:hAnsi="Times New Roman"/>
          </w:rPr>
          <w:t>s</w:t>
        </w:r>
      </w:ins>
      <w:r>
        <w:rPr>
          <w:rFonts w:ascii="Times New Roman" w:hAnsi="Times New Roman"/>
        </w:rPr>
        <w:t xml:space="preserve">. Models did not transfer as well from and to the Serengeti food web, but performance was still good (AUC &gt; 0.75; AUPRG &gt; 0.73). The transferability of the Serengeti food web was expected to be more challenging because nodes do not represent species (as is the case for the other food webs), but trophic groups, as mentioned in the </w:t>
      </w:r>
      <w:r>
        <w:rPr>
          <w:rFonts w:ascii="Times New Roman" w:hAnsi="Times New Roman"/>
          <w:i/>
          <w:iCs/>
        </w:rPr>
        <w:t>Food web data</w:t>
      </w:r>
      <w:r>
        <w:rPr>
          <w:rFonts w:ascii="Times New Roman" w:hAnsi="Times New Roman"/>
        </w:rPr>
        <w:t xml:space="preserve"> subsection. The area under the precision-recall-gain curve, true positive rate, true negative rate, positive predictive value, and negative predictive value were all positively correlated with AUC and showed the same overall pattern (Appendix S7).</w:t>
      </w:r>
    </w:p>
    <w:p>
      <w:pPr>
        <w:pStyle w:val="BodyText"/>
        <w:spacing w:before="0" w:after="0"/>
        <w:rPr>
          <w:rFonts w:ascii="Times New Roman" w:hAnsi="Times New Roman"/>
        </w:rPr>
      </w:pPr>
      <w:r>
        <w:rPr>
          <w:rFonts w:ascii="Times New Roman" w:hAnsi="Times New Roman"/>
        </w:rPr>
      </w:r>
    </w:p>
    <w:p>
      <w:pPr>
        <w:pStyle w:val="BodyText"/>
        <w:spacing w:before="0" w:after="0"/>
        <w:rPr/>
      </w:pPr>
      <w:del w:id="257" w:author="Dominique Caron" w:date="2023-12-20T12:01:05Z">
        <w:r>
          <w:rPr>
            <w:rFonts w:ascii="Times New Roman" w:hAnsi="Times New Roman"/>
          </w:rPr>
          <w:delText xml:space="preserve">We explored the factors influencing transferability with comparison of performance relative to the geographic, environmental, and phylogenetic distances between the predicted food web and the food web used for training (Figure 2). Overall, </w:delText>
        </w:r>
      </w:del>
      <w:ins w:id="258" w:author="Dominique Caron" w:date="2023-12-20T12:01:05Z">
        <w:r>
          <w:rPr>
            <w:rFonts w:ascii="Times New Roman" w:hAnsi="Times New Roman"/>
          </w:rPr>
          <w:t xml:space="preserve">Model performance tended to decline for ecologically different food webs (Figure 2). Specifically, </w:t>
        </w:r>
      </w:ins>
      <w:r>
        <w:rPr>
          <w:rFonts w:ascii="Times New Roman" w:hAnsi="Times New Roman"/>
        </w:rPr>
        <w:t xml:space="preserve">performance tended to decrease with environmental (direct effect estimate: -0.30, 95%CrI = [-0.90, 0.32]) and phylogenetic distance (direct effect estimate: -0.31, 95%CrI = [-0.69, 0.06]). Performance also tended to decrease with geographic distance (total effect estimate: -0.57, 95%CrI = [-0.78, -0.36]), but this effect largely disappeared after controlling for phylogenetic and environmental distances (direct effect estimate: -0.26, 95%CrI = [-0.87, 0.35]). </w:t>
      </w:r>
      <w:del w:id="259" w:author="Dominique Caron" w:date="2023-12-20T12:02:48Z">
        <w:r>
          <w:rPr>
            <w:rFonts w:ascii="Times New Roman" w:hAnsi="Times New Roman"/>
          </w:rPr>
          <w:delText>Overall, these results suggest that model</w:delText>
        </w:r>
      </w:del>
      <w:ins w:id="260" w:author="Dominique Caron" w:date="2023-12-20T12:02:48Z">
        <w:r>
          <w:rPr>
            <w:rFonts w:ascii="Times New Roman" w:hAnsi="Times New Roman"/>
          </w:rPr>
          <w:t>Therefore,</w:t>
        </w:r>
      </w:ins>
      <w:r>
        <w:rPr>
          <w:rFonts w:ascii="Times New Roman" w:hAnsi="Times New Roman"/>
        </w:rPr>
        <w:t xml:space="preserve"> transferability </w:t>
      </w:r>
      <w:ins w:id="261" w:author="Dominique Caron" w:date="2023-12-20T12:02:53Z">
        <w:r>
          <w:rPr>
            <w:rFonts w:ascii="Times New Roman" w:hAnsi="Times New Roman"/>
          </w:rPr>
          <w:t xml:space="preserve">likely </w:t>
        </w:r>
      </w:ins>
      <w:r>
        <w:rPr>
          <w:rFonts w:ascii="Times New Roman" w:hAnsi="Times New Roman"/>
        </w:rPr>
        <w:t>decreases with geographic distance mainly because the environment and phylogeny diverged between the predicted food webs and th</w:t>
      </w:r>
      <w:del w:id="262" w:author="Dominique Caron" w:date="2023-12-20T12:03:18Z">
        <w:r>
          <w:rPr>
            <w:rFonts w:ascii="Times New Roman" w:hAnsi="Times New Roman"/>
          </w:rPr>
          <w:delText>e ones</w:delText>
        </w:r>
      </w:del>
      <w:ins w:id="263" w:author="Dominique Caron" w:date="2023-12-20T12:03:18Z">
        <w:r>
          <w:rPr>
            <w:rFonts w:ascii="Times New Roman" w:hAnsi="Times New Roman"/>
          </w:rPr>
          <w:t>ose</w:t>
        </w:r>
      </w:ins>
      <w:r>
        <w:rPr>
          <w:rFonts w:ascii="Times New Roman" w:hAnsi="Times New Roman"/>
        </w:rPr>
        <w:t xml:space="preserve"> used to train the model.</w:t>
      </w:r>
    </w:p>
    <w:p>
      <w:pPr>
        <w:pStyle w:val="BodyText"/>
        <w:spacing w:before="0" w:after="0"/>
        <w:rPr>
          <w:rFonts w:ascii="Times New Roman" w:hAnsi="Times New Roman"/>
        </w:rPr>
      </w:pPr>
      <w:r>
        <w:rPr>
          <w:rFonts w:ascii="Times New Roman" w:hAnsi="Times New Roman"/>
        </w:rPr>
      </w:r>
    </w:p>
    <w:p>
      <w:pPr>
        <w:pStyle w:val="BodyText"/>
        <w:spacing w:before="0" w:after="0"/>
        <w:rPr/>
      </w:pPr>
      <w:del w:id="264" w:author="Dominique Caron" w:date="2023-12-20T12:03:35Z">
        <w:r>
          <w:rPr>
            <w:rFonts w:ascii="Times New Roman" w:hAnsi="Times New Roman"/>
          </w:rPr>
          <w:delText xml:space="preserve">We also analyzed transferability at the species level with comparison of species-specific performance as a function of phylogenetic and </w:delText>
        </w:r>
      </w:del>
      <w:del w:id="265" w:author="Dominique Caron" w:date="2023-11-29T10:56:01Z">
        <w:r>
          <w:rPr>
            <w:rFonts w:ascii="Times New Roman" w:hAnsi="Times New Roman"/>
          </w:rPr>
          <w:delText>functional</w:delText>
        </w:r>
      </w:del>
      <w:del w:id="266" w:author="Dominique Caron" w:date="2023-12-20T12:03:35Z">
        <w:r>
          <w:rPr>
            <w:rFonts w:ascii="Times New Roman" w:hAnsi="Times New Roman"/>
          </w:rPr>
          <w:delText xml:space="preserve"> distance between the focal species and the species pool used to train the models (Figure 3). </w:delText>
        </w:r>
      </w:del>
      <w:ins w:id="267" w:author="Dominique Caron" w:date="2023-12-20T12:03:35Z">
        <w:r>
          <w:rPr>
            <w:rFonts w:ascii="Times New Roman" w:hAnsi="Times New Roman"/>
          </w:rPr>
          <w:t xml:space="preserve">We also found that species-specific model performance tended to decline when a focal species was ecologically different than the species pool used to train models (Figure 3). </w:t>
        </w:r>
      </w:ins>
      <w:r>
        <w:rPr>
          <w:rFonts w:ascii="Times New Roman" w:hAnsi="Times New Roman"/>
        </w:rPr>
        <w:t xml:space="preserve">As expected, species with phylogenetically close relatives in the species pool used for calibration were, on average, better predicted than distant relatives (Figure 3a). Species-specific performance slightly decreased at low </w:t>
      </w:r>
      <w:del w:id="268" w:author="Dominique Caron" w:date="2023-12-26T12:43:33Z">
        <w:r>
          <w:rPr>
            <w:rFonts w:ascii="Times New Roman" w:hAnsi="Times New Roman"/>
          </w:rPr>
          <w:delText>and</w:delText>
        </w:r>
      </w:del>
      <w:ins w:id="269" w:author="Dominique Caron" w:date="2023-12-26T12:43:33Z">
        <w:r>
          <w:rPr>
            <w:rFonts w:ascii="Times New Roman" w:hAnsi="Times New Roman"/>
          </w:rPr>
          <w:t>to</w:t>
        </w:r>
      </w:ins>
      <w:r>
        <w:rPr>
          <w:rFonts w:ascii="Times New Roman" w:hAnsi="Times New Roman"/>
        </w:rPr>
        <w:t xml:space="preserve"> intermediate phylogenetic distances</w:t>
      </w:r>
      <w:del w:id="270" w:author="Dominique Caron" w:date="2023-12-26T12:43:38Z">
        <w:r>
          <w:rPr>
            <w:rFonts w:ascii="Times New Roman" w:hAnsi="Times New Roman"/>
          </w:rPr>
          <w:delText>,</w:delText>
        </w:r>
      </w:del>
      <w:r>
        <w:rPr>
          <w:rFonts w:ascii="Times New Roman" w:hAnsi="Times New Roman"/>
        </w:rPr>
        <w:t xml:space="preserve"> and then dropped significantly at large distances. Models trained and predicted across classes (e.g., mammals to amphibians) had the lowest performance, as expected. This situation only occurs </w:t>
      </w:r>
      <w:del w:id="271" w:author="Dominique Caron" w:date="2023-12-20T12:03:50Z">
        <w:r>
          <w:rPr>
            <w:rFonts w:ascii="Times New Roman" w:hAnsi="Times New Roman"/>
          </w:rPr>
          <w:delText xml:space="preserve">with </w:delText>
        </w:r>
      </w:del>
      <w:ins w:id="272" w:author="Dominique Caron" w:date="2023-12-20T12:03:50Z">
        <w:r>
          <w:rPr>
            <w:rFonts w:ascii="Times New Roman" w:hAnsi="Times New Roman"/>
          </w:rPr>
          <w:t xml:space="preserve">when </w:t>
        </w:r>
      </w:ins>
      <w:r>
        <w:rPr>
          <w:rFonts w:ascii="Times New Roman" w:hAnsi="Times New Roman"/>
        </w:rPr>
        <w:t>the Northern Québec and Labrador model predict</w:t>
      </w:r>
      <w:del w:id="273" w:author="Dominique Caron" w:date="2023-12-26T12:43:58Z">
        <w:r>
          <w:rPr>
            <w:rFonts w:ascii="Times New Roman" w:hAnsi="Times New Roman"/>
          </w:rPr>
          <w:delText>ing</w:delText>
        </w:r>
      </w:del>
      <w:ins w:id="274" w:author="Dominique Caron" w:date="2023-12-26T12:43:58Z">
        <w:r>
          <w:rPr>
            <w:rFonts w:ascii="Times New Roman" w:hAnsi="Times New Roman"/>
          </w:rPr>
          <w:t>s</w:t>
        </w:r>
      </w:ins>
      <w:r>
        <w:rPr>
          <w:rFonts w:ascii="Times New Roman" w:hAnsi="Times New Roman"/>
        </w:rPr>
        <w:t xml:space="preserve"> the other three food webs as there are no amphibians or reptiles in Northern Québec and Labrador. Surprisingly, predictive performance remained qualitatively unchanged by </w:t>
      </w:r>
      <w:del w:id="275" w:author="Dominique Caron" w:date="2023-11-29T10:56:14Z">
        <w:r>
          <w:rPr>
            <w:rFonts w:ascii="Times New Roman" w:hAnsi="Times New Roman"/>
          </w:rPr>
          <w:delText>functional</w:delText>
        </w:r>
      </w:del>
      <w:ins w:id="276" w:author="Dominique Caron" w:date="2023-11-29T10:56:14Z">
        <w:r>
          <w:rPr>
            <w:rFonts w:ascii="Times New Roman" w:hAnsi="Times New Roman"/>
          </w:rPr>
          <w:t>trait</w:t>
        </w:r>
      </w:ins>
      <w:r>
        <w:rPr>
          <w:rFonts w:ascii="Times New Roman" w:hAnsi="Times New Roman"/>
        </w:rPr>
        <w:t xml:space="preserve"> distance (Figure 3b). We also found that interactions of specialist (i.e., species with few interactions) and generalist species (i.e., species with many interactions) were, on average, better predicted than interactions of species of intermediate specialization (Figure 3c). </w:t>
      </w:r>
    </w:p>
    <w:p>
      <w:pPr>
        <w:pStyle w:val="BodyText"/>
        <w:spacing w:before="0" w:after="0"/>
        <w:rPr>
          <w:rFonts w:ascii="Times New Roman" w:hAnsi="Times New Roman"/>
        </w:rPr>
      </w:pPr>
      <w:r>
        <w:rPr>
          <w:rFonts w:ascii="Times New Roman" w:hAnsi="Times New Roman"/>
        </w:rPr>
      </w:r>
    </w:p>
    <w:p>
      <w:pPr>
        <w:pStyle w:val="BodyText"/>
        <w:spacing w:before="0" w:after="0"/>
        <w:rPr/>
      </w:pPr>
      <w:r>
        <w:rPr>
          <w:rFonts w:ascii="Times New Roman" w:hAnsi="Times New Roman"/>
          <w:i/>
          <w:iCs/>
        </w:rPr>
        <w:t>Predicting species</w:t>
      </w:r>
      <w:ins w:id="277" w:author="Dominique Caron" w:date="2023-11-29T10:45:51Z">
        <w:r>
          <w:rPr>
            <w:rFonts w:ascii="Times New Roman" w:hAnsi="Times New Roman"/>
            <w:i/>
            <w:iCs/>
          </w:rPr>
          <w:t>’</w:t>
        </w:r>
      </w:ins>
      <w:r>
        <w:rPr>
          <w:rFonts w:ascii="Times New Roman" w:hAnsi="Times New Roman"/>
          <w:i/>
          <w:iCs/>
        </w:rPr>
        <w:t xml:space="preserve"> </w:t>
      </w:r>
      <w:del w:id="278" w:author="Dominique Caron" w:date="2023-11-29T10:43:32Z">
        <w:r>
          <w:rPr>
            <w:rFonts w:ascii="Times New Roman" w:hAnsi="Times New Roman"/>
            <w:i/>
            <w:iCs/>
          </w:rPr>
          <w:delText>functional</w:delText>
        </w:r>
      </w:del>
      <w:r>
        <w:rPr>
          <w:rFonts w:ascii="Times New Roman" w:hAnsi="Times New Roman"/>
          <w:i/>
          <w:iCs/>
        </w:rPr>
        <w:t xml:space="preserve"> role</w:t>
      </w:r>
    </w:p>
    <w:p>
      <w:pPr>
        <w:pStyle w:val="BodyText"/>
        <w:spacing w:before="0" w:after="0"/>
        <w:rPr/>
      </w:pPr>
      <w:del w:id="279" w:author="Dominique Caron" w:date="2023-11-29T10:59:29Z">
        <w:r>
          <w:rPr>
            <w:rFonts w:ascii="Times New Roman" w:hAnsi="Times New Roman"/>
          </w:rPr>
          <w:delText xml:space="preserve"> </w:delText>
        </w:r>
      </w:del>
      <w:del w:id="280" w:author="Dominique Caron" w:date="2023-11-29T10:59:29Z">
        <w:r>
          <w:rPr>
            <w:rFonts w:ascii="Times New Roman" w:hAnsi="Times New Roman"/>
          </w:rPr>
          <w:delText xml:space="preserve">were predicted across models (Figure 4). positions </w:delText>
        </w:r>
      </w:del>
      <w:del w:id="281" w:author="Dominique Caron" w:date="2023-11-29T10:49:11Z">
        <w:r>
          <w:rPr>
            <w:rFonts w:ascii="Times New Roman" w:hAnsi="Times New Roman"/>
          </w:rPr>
          <w:delText xml:space="preserve"> trophic</w:delText>
        </w:r>
      </w:del>
      <w:del w:id="282" w:author="Dominique Caron" w:date="2023-11-29T10:59:29Z">
        <w:r>
          <w:rPr>
            <w:rFonts w:ascii="Times New Roman" w:hAnsi="Times New Roman"/>
          </w:rPr>
          <w:delText>We found significant variation in how well species</w:delText>
        </w:r>
      </w:del>
      <w:r>
        <w:rPr>
          <w:rFonts w:ascii="Times New Roman" w:hAnsi="Times New Roman"/>
        </w:rPr>
        <w:t>Species</w:t>
      </w:r>
      <w:ins w:id="283" w:author="Dominique Caron" w:date="2023-11-29T10:49:00Z">
        <w:r>
          <w:rPr>
            <w:rFonts w:ascii="Times New Roman" w:hAnsi="Times New Roman"/>
          </w:rPr>
          <w:t>’</w:t>
        </w:r>
      </w:ins>
      <w:r>
        <w:rPr>
          <w:rFonts w:ascii="Times New Roman" w:hAnsi="Times New Roman"/>
        </w:rPr>
        <w:t xml:space="preserve"> roles were slightly better predicted by within</w:t>
      </w:r>
      <w:del w:id="284" w:author="Dominique Caron" w:date="2023-11-29T11:05:07Z">
        <w:r>
          <w:rPr>
            <w:rFonts w:ascii="Times New Roman" w:hAnsi="Times New Roman"/>
          </w:rPr>
          <w:delText xml:space="preserve"> </w:delText>
        </w:r>
      </w:del>
      <w:ins w:id="285" w:author="Dominique Caron" w:date="2023-11-29T11:05:07Z">
        <w:r>
          <w:rPr>
            <w:rFonts w:ascii="Times New Roman" w:hAnsi="Times New Roman"/>
          </w:rPr>
          <w:t>-</w:t>
        </w:r>
      </w:ins>
      <w:r>
        <w:rPr>
          <w:rFonts w:ascii="Times New Roman" w:hAnsi="Times New Roman"/>
        </w:rPr>
        <w:t>food web predictions than by between</w:t>
      </w:r>
      <w:del w:id="286" w:author="Dominique Caron" w:date="2023-11-29T11:04:03Z">
        <w:r>
          <w:rPr>
            <w:rFonts w:ascii="Times New Roman" w:hAnsi="Times New Roman"/>
          </w:rPr>
          <w:delText xml:space="preserve"> </w:delText>
        </w:r>
      </w:del>
      <w:ins w:id="287" w:author="Dominique Caron" w:date="2023-11-29T11:04:04Z">
        <w:r>
          <w:rPr>
            <w:rFonts w:ascii="Times New Roman" w:hAnsi="Times New Roman"/>
          </w:rPr>
          <w:t>-</w:t>
        </w:r>
      </w:ins>
      <w:r>
        <w:rPr>
          <w:rFonts w:ascii="Times New Roman" w:hAnsi="Times New Roman"/>
        </w:rPr>
        <w:t>food web predictions</w:t>
      </w:r>
      <w:ins w:id="288" w:author="Dominique Caron" w:date="2023-11-29T10:59:14Z">
        <w:r>
          <w:rPr>
            <w:rFonts w:ascii="Times New Roman" w:hAnsi="Times New Roman"/>
          </w:rPr>
          <w:t xml:space="preserve"> (Figure 4)</w:t>
        </w:r>
      </w:ins>
      <w:r>
        <w:rPr>
          <w:rFonts w:ascii="Times New Roman" w:hAnsi="Times New Roman"/>
        </w:rPr>
        <w:t xml:space="preserve">. Interestingly, some measures of centrality (betweenness and closeness) were not well predicted, whereas others (number of prey and predators, eigenvector centrality) were relatively well predicted. </w:t>
      </w:r>
    </w:p>
    <w:p>
      <w:pPr>
        <w:pStyle w:val="BodyText"/>
        <w:spacing w:before="0" w:after="0"/>
        <w:rPr>
          <w:rFonts w:ascii="Times New Roman" w:hAnsi="Times New Roman"/>
        </w:rPr>
      </w:pPr>
      <w:r>
        <w:rPr>
          <w:rFonts w:ascii="Times New Roman" w:hAnsi="Times New Roman"/>
        </w:rPr>
      </w:r>
    </w:p>
    <w:p>
      <w:pPr>
        <w:pStyle w:val="BodyText"/>
        <w:spacing w:before="0" w:after="0"/>
        <w:rPr>
          <w:rFonts w:ascii="Times New Roman" w:hAnsi="Times New Roman"/>
        </w:rPr>
      </w:pPr>
      <w:r>
        <w:rPr>
          <w:rFonts w:ascii="Times New Roman" w:hAnsi="Times New Roman"/>
        </w:rPr>
        <w:t>We also found important biases in the predictions of species</w:t>
      </w:r>
      <w:ins w:id="289" w:author="Dominique Caron" w:date="2023-11-29T10:49:20Z">
        <w:r>
          <w:rPr>
            <w:rFonts w:ascii="Times New Roman" w:hAnsi="Times New Roman"/>
          </w:rPr>
          <w:t>’</w:t>
        </w:r>
      </w:ins>
      <w:r>
        <w:rPr>
          <w:rFonts w:ascii="Times New Roman" w:hAnsi="Times New Roman"/>
        </w:rPr>
        <w:t xml:space="preserve"> roles when we fitted linear regressions between species</w:t>
      </w:r>
      <w:ins w:id="290" w:author="Dominique Caron" w:date="2023-11-29T10:49:27Z">
        <w:r>
          <w:rPr>
            <w:rFonts w:ascii="Times New Roman" w:hAnsi="Times New Roman"/>
          </w:rPr>
          <w:t>’</w:t>
        </w:r>
      </w:ins>
      <w:r>
        <w:rPr>
          <w:rFonts w:ascii="Times New Roman" w:hAnsi="Times New Roman"/>
        </w:rPr>
        <w:t xml:space="preserve"> roles in predicted food webs to their roles in the empirical food webs. The number of prey, predators, trophic level, omnivory, and the frequency of motif positions tended to be overestimated across species (intercept greater than 0). For other measures such as eigenvector centrality, betweenness, closeness, and module-based roles, species had more similar values in the predicted than in the empirical food webs (Appendix S8, slopes less than 1).</w:t>
      </w:r>
    </w:p>
    <w:p>
      <w:pPr>
        <w:pStyle w:val="BodyText"/>
        <w:spacing w:before="0" w:after="0"/>
        <w:rPr>
          <w:rFonts w:ascii="Times New Roman" w:hAnsi="Times New Roman"/>
        </w:rPr>
      </w:pPr>
      <w:r>
        <w:rPr>
          <w:rFonts w:ascii="Times New Roman" w:hAnsi="Times New Roman"/>
        </w:rPr>
      </w:r>
    </w:p>
    <w:p>
      <w:pPr>
        <w:pStyle w:val="BodyText"/>
        <w:spacing w:before="0" w:after="0"/>
        <w:rPr>
          <w:rFonts w:ascii="Times New Roman" w:hAnsi="Times New Roman"/>
          <w:i/>
          <w:i/>
          <w:iCs/>
        </w:rPr>
      </w:pPr>
      <w:r>
        <w:rPr>
          <w:rFonts w:ascii="Times New Roman" w:hAnsi="Times New Roman"/>
          <w:i/>
          <w:iCs/>
        </w:rPr>
        <w:t>Predicting food web properties</w:t>
      </w:r>
    </w:p>
    <w:p>
      <w:pPr>
        <w:pStyle w:val="BodyText"/>
        <w:spacing w:before="0" w:after="0"/>
        <w:rPr/>
      </w:pPr>
      <w:r>
        <w:rPr>
          <w:rFonts w:ascii="Times New Roman" w:hAnsi="Times New Roman"/>
        </w:rPr>
        <w:t>Most food web properties were not well predicted by our interaction models (Figure 5). Connectance, mean and max trophic levels, and the frequency of most motifs were overpredicted, whereas modularity was slightly underpredicted.</w:t>
      </w:r>
      <w:del w:id="291" w:author="Dominique Caron" w:date="2023-12-28T11:44:10Z">
        <w:r>
          <w:rPr>
            <w:rFonts w:ascii="Times New Roman" w:hAnsi="Times New Roman"/>
          </w:rPr>
          <w:delText xml:space="preserve"> </w:delText>
        </w:r>
      </w:del>
      <w:del w:id="292" w:author="Dominique Caron" w:date="2023-12-26T12:45:15Z">
        <w:r>
          <w:rPr>
            <w:rFonts w:ascii="Times New Roman" w:hAnsi="Times New Roman"/>
          </w:rPr>
          <w:delText>M</w:delText>
        </w:r>
      </w:del>
      <w:ins w:id="293" w:author="Dominique Caron" w:date="2023-12-28T11:44:10Z">
        <w:r>
          <w:rPr>
            <w:rFonts w:ascii="Times New Roman" w:hAnsi="Times New Roman"/>
          </w:rPr>
          <w:t xml:space="preserve"> The frequency of the omnivory motif was particularly overpredicted, with the motif being </w:t>
        </w:r>
      </w:ins>
      <w:ins w:id="294" w:author="Dominique Caron" w:date="2023-12-28T11:45:12Z">
        <w:r>
          <w:rPr>
            <w:rFonts w:ascii="Times New Roman" w:hAnsi="Times New Roman"/>
          </w:rPr>
          <w:t xml:space="preserve">often 50 times more prevalent in the predicted food webs than in the observed food webs. </w:t>
        </w:r>
      </w:ins>
      <w:ins w:id="295" w:author="Dominique Caron" w:date="2023-12-26T12:45:16Z">
        <w:r>
          <w:rPr>
            <w:rFonts w:ascii="Times New Roman" w:hAnsi="Times New Roman"/>
          </w:rPr>
          <w:t>The m</w:t>
        </w:r>
      </w:ins>
      <w:r>
        <w:rPr>
          <w:rFonts w:ascii="Times New Roman" w:hAnsi="Times New Roman"/>
        </w:rPr>
        <w:t xml:space="preserve">ean and variance of relative errors were greater for between- compared to within-food web predictions. </w:t>
      </w:r>
      <w:ins w:id="296" w:author="Dominique Caron" w:date="2023-12-28T12:05:40Z">
        <w:r>
          <w:rPr>
            <w:rFonts w:ascii="Times New Roman" w:hAnsi="Times New Roman"/>
          </w:rPr>
          <w:t>In general, predicted food webs were more connected, less modular, with fewer basal species, and increased, but less distinct (more omnivory), trophic levels.</w:t>
        </w:r>
      </w:ins>
      <w:del w:id="297" w:author="Dominique Caron" w:date="2023-12-28T12:05:40Z">
        <w:r>
          <w:rPr>
            <w:rFonts w:ascii="Times New Roman" w:hAnsi="Times New Roman"/>
          </w:rPr>
          <w:delText>In general, predicted food webs were more connected</w:delText>
        </w:r>
      </w:del>
      <w:del w:id="298" w:author="Dominique Caron" w:date="2023-12-28T12:02:20Z">
        <w:r>
          <w:rPr>
            <w:rFonts w:ascii="Times New Roman" w:hAnsi="Times New Roman"/>
          </w:rPr>
          <w:delText>, displayed a higher frequency of most motifs</w:delText>
        </w:r>
      </w:del>
      <w:del w:id="299" w:author="Dominique Caron" w:date="2023-12-28T12:05:40Z">
        <w:r>
          <w:rPr>
            <w:rFonts w:ascii="Times New Roman" w:hAnsi="Times New Roman"/>
          </w:rPr>
          <w:delText xml:space="preserve">, and were less modular and with </w:delText>
        </w:r>
      </w:del>
      <w:del w:id="300" w:author="Dominique Caron" w:date="2023-12-26T12:45:46Z">
        <w:r>
          <w:rPr>
            <w:rFonts w:ascii="Times New Roman" w:hAnsi="Times New Roman"/>
          </w:rPr>
          <w:delText>less</w:delText>
        </w:r>
      </w:del>
      <w:del w:id="301" w:author="Dominique Caron" w:date="2023-12-28T12:05:40Z">
        <w:r>
          <w:rPr>
            <w:rFonts w:ascii="Times New Roman" w:hAnsi="Times New Roman"/>
          </w:rPr>
          <w:delText xml:space="preserve"> basal species, which increased</w:delText>
        </w:r>
      </w:del>
      <w:del w:id="302" w:author="Dominique Caron" w:date="2023-12-28T12:03:34Z">
        <w:r>
          <w:rPr>
            <w:rFonts w:ascii="Times New Roman" w:hAnsi="Times New Roman"/>
          </w:rPr>
          <w:delText xml:space="preserve"> the trophic level of most species</w:delText>
        </w:r>
      </w:del>
      <w:del w:id="303" w:author="Dominique Caron" w:date="2023-12-28T12:05:40Z">
        <w:r>
          <w:rPr>
            <w:rFonts w:ascii="Times New Roman" w:hAnsi="Times New Roman"/>
          </w:rPr>
          <w:delText>.</w:delText>
        </w:r>
      </w:del>
    </w:p>
    <w:p>
      <w:pPr>
        <w:pStyle w:val="BodyText"/>
        <w:spacing w:before="0" w:after="0"/>
        <w:rPr>
          <w:rFonts w:ascii="Times New Roman" w:hAnsi="Times New Roman"/>
        </w:rPr>
      </w:pPr>
      <w:r>
        <w:rPr>
          <w:rFonts w:ascii="Times New Roman" w:hAnsi="Times New Roman"/>
        </w:rPr>
      </w:r>
    </w:p>
    <w:p>
      <w:pPr>
        <w:pStyle w:val="BodyText"/>
        <w:spacing w:before="0" w:after="0"/>
        <w:rPr>
          <w:rFonts w:ascii="Times New Roman" w:hAnsi="Times New Roman"/>
          <w:i/>
          <w:i/>
          <w:iCs/>
        </w:rPr>
      </w:pPr>
      <w:r>
        <w:rPr>
          <w:rFonts w:ascii="Times New Roman" w:hAnsi="Times New Roman"/>
          <w:i/>
          <w:iCs/>
        </w:rPr>
        <w:t>Boosted regression trees</w:t>
      </w:r>
    </w:p>
    <w:p>
      <w:pPr>
        <w:pStyle w:val="BodyText"/>
        <w:spacing w:before="0" w:after="0"/>
        <w:rPr/>
      </w:pPr>
      <w:r>
        <w:rPr>
          <w:rFonts w:ascii="Times New Roman" w:hAnsi="Times New Roman"/>
        </w:rPr>
        <w:t>We found the same general results with BRTs (Appendix S5). Overall, BRTs performed similarly to Bayesian linear model to predict interactions within and across food webs (AUC between 0.69 and 0.98; AUPRG between 0.73 and 0.96). Species</w:t>
      </w:r>
      <w:ins w:id="304" w:author="Dominique Caron" w:date="2023-11-29T10:49:36Z">
        <w:r>
          <w:rPr>
            <w:rFonts w:ascii="Times New Roman" w:hAnsi="Times New Roman"/>
          </w:rPr>
          <w:t>’</w:t>
        </w:r>
      </w:ins>
      <w:r>
        <w:rPr>
          <w:rFonts w:ascii="Times New Roman" w:hAnsi="Times New Roman"/>
        </w:rPr>
        <w:t xml:space="preserve"> </w:t>
      </w:r>
      <w:del w:id="305" w:author="Dominique Caron" w:date="2023-11-29T10:43:45Z">
        <w:r>
          <w:rPr>
            <w:rFonts w:ascii="Times New Roman" w:hAnsi="Times New Roman"/>
          </w:rPr>
          <w:delText>functional</w:delText>
        </w:r>
      </w:del>
      <w:r>
        <w:rPr>
          <w:rFonts w:ascii="Times New Roman" w:hAnsi="Times New Roman"/>
        </w:rPr>
        <w:t xml:space="preserve"> role and food web properties were also not well predicted by BRTs, and we found similar biases in predictions (Appendix S5).</w:t>
      </w:r>
    </w:p>
    <w:p>
      <w:pPr>
        <w:pStyle w:val="BodyText"/>
        <w:spacing w:before="0" w:after="0"/>
        <w:rPr>
          <w:rFonts w:ascii="Times New Roman" w:hAnsi="Times New Roman"/>
          <w:b/>
          <w:bCs/>
        </w:rPr>
      </w:pPr>
      <w:r>
        <w:rPr>
          <w:rFonts w:ascii="Times New Roman" w:hAnsi="Times New Roman"/>
          <w:b/>
          <w:bCs/>
        </w:rPr>
      </w:r>
    </w:p>
    <w:p>
      <w:pPr>
        <w:pStyle w:val="BodyText"/>
        <w:spacing w:before="0" w:after="0"/>
        <w:rPr>
          <w:rFonts w:ascii="Times New Roman" w:hAnsi="Times New Roman"/>
          <w:b/>
          <w:bCs/>
        </w:rPr>
      </w:pPr>
      <w:r>
        <w:rPr>
          <w:rFonts w:ascii="Times New Roman" w:hAnsi="Times New Roman"/>
          <w:b/>
          <w:bCs/>
        </w:rPr>
        <w:t>Discussion</w:t>
      </w:r>
    </w:p>
    <w:p>
      <w:pPr>
        <w:pStyle w:val="BodyText"/>
        <w:rPr/>
      </w:pPr>
      <w:r>
        <w:rPr/>
        <w:t xml:space="preserve">Predictive models of trophic interactions have recently become central in filling the substantial knowledge gaps of how food webs vary across space and time. </w:t>
      </w:r>
      <w:ins w:id="306" w:author="Dominique Caron" w:date="2023-12-20T12:09:17Z">
        <w:r>
          <w:rPr/>
          <w:t xml:space="preserve">In the most comprehensive test so far, we evaluate how well these models can transfer to other ecosystems (i.e., can make predictions for an ecosystem using only data from another). </w:t>
        </w:r>
      </w:ins>
      <w:r>
        <w:rPr/>
        <w:t>Overall, we found that: (1) our models were able to predict pairwise interactions across ecosystems reasonably well (AUC &gt; 0.82), (2) pairwise interactions were well predicted (AUC &gt; 0.80) for most novel species unless no species of the same class was present in the food web used for training, and (3) as expected, models were not as good at predicting food web properties, over-estimating some metrics (e.g. connectance, trophic level</w:t>
      </w:r>
      <w:ins w:id="307" w:author="Dominique Caron" w:date="2023-12-28T11:47:17Z">
        <w:r>
          <w:rPr/>
          <w:t xml:space="preserve">, </w:t>
        </w:r>
      </w:ins>
      <w:ins w:id="308" w:author="Dominique Caron" w:date="2023-12-28T11:47:17Z">
        <w:r>
          <w:rPr/>
          <w:t>omnivory</w:t>
        </w:r>
      </w:ins>
      <w:r>
        <w:rPr/>
        <w:t>) and under-estimating others (e.g. modularity), especially when extrapolating to new regions. Results suggest both optimism for the use of these models when data for some regions are lacking or future communities with no current analog</w:t>
      </w:r>
      <w:ins w:id="309" w:author="Dominique Caron" w:date="2023-11-15T10:33:39Z">
        <w:r>
          <w:rPr/>
          <w:t>,</w:t>
        </w:r>
      </w:ins>
      <w:r>
        <w:rPr/>
        <w:t xml:space="preserve"> and the need for novel approaches that combine pairwise interactions with higher-order food web metrics.</w:t>
      </w:r>
    </w:p>
    <w:p>
      <w:pPr>
        <w:pStyle w:val="BodyText"/>
        <w:spacing w:before="0" w:after="0"/>
        <w:rPr>
          <w:rFonts w:ascii="Times New Roman" w:hAnsi="Times New Roman"/>
        </w:rPr>
      </w:pPr>
      <w:r>
        <w:rPr>
          <w:rFonts w:ascii="Times New Roman" w:hAnsi="Times New Roman"/>
        </w:rPr>
      </w:r>
    </w:p>
    <w:p>
      <w:pPr>
        <w:pStyle w:val="BodyText"/>
        <w:rPr/>
      </w:pPr>
      <w:r>
        <w:rPr>
          <w:rFonts w:ascii="Times New Roman" w:hAnsi="Times New Roman"/>
        </w:rPr>
        <w:t>Theory describes how the variation in food webs arise</w:t>
      </w:r>
      <w:ins w:id="310" w:author="Dominique Caron" w:date="2023-11-15T10:34:15Z">
        <w:r>
          <w:rPr>
            <w:rFonts w:ascii="Times New Roman" w:hAnsi="Times New Roman"/>
          </w:rPr>
          <w:t>s</w:t>
        </w:r>
      </w:ins>
      <w:r>
        <w:rPr>
          <w:rFonts w:ascii="Times New Roman" w:hAnsi="Times New Roman"/>
        </w:rPr>
        <w:t xml:space="preserve"> from two key processes: trait-interaction rules (e.g., body mass relationships between predators and their prey) and the distribution of traits in different systems </w:t>
      </w:r>
      <w:r>
        <w:rPr>
          <w:rFonts w:ascii="Times New Roman" w:hAnsi="Times New Roman"/>
        </w:rPr>
        <w:t>(Gravel et al., 2016)</w:t>
      </w:r>
      <w:r>
        <w:rPr>
          <w:rFonts w:ascii="Times New Roman" w:hAnsi="Times New Roman"/>
        </w:rPr>
        <w:t xml:space="preserve">. Our ability to predict food web interactions across contrasting environments suggests that spatial food web variation is mainly driven by changes in the distribution of functional traits, and less so by the variation of trait-interaction relationships. These results are in line with previous research finding generalities made on trait-matching relationships across European bioregions </w:t>
      </w:r>
      <w:r>
        <w:rPr>
          <w:rFonts w:ascii="Times New Roman" w:hAnsi="Times New Roman"/>
        </w:rPr>
        <w:t>(Caron et al., 2022)</w:t>
      </w:r>
      <w:r>
        <w:rPr>
          <w:rFonts w:ascii="Times New Roman" w:hAnsi="Times New Roman"/>
        </w:rPr>
        <w:t xml:space="preserve">, predator-prey body-size ratios within habitat, predator, and prey types </w:t>
      </w:r>
      <w:r>
        <w:rPr>
          <w:rFonts w:ascii="Times New Roman" w:hAnsi="Times New Roman"/>
        </w:rPr>
        <w:t>(Brose et al., 2006)</w:t>
      </w:r>
      <w:r>
        <w:rPr>
          <w:rFonts w:ascii="Times New Roman" w:hAnsi="Times New Roman"/>
        </w:rPr>
        <w:t xml:space="preserve">, and the trait-interaction relationships in soil invertebrates across three forest areas in Germany </w:t>
      </w:r>
      <w:r>
        <w:rPr>
          <w:rFonts w:ascii="Times New Roman" w:hAnsi="Times New Roman"/>
        </w:rPr>
        <w:t>(Laigle et al., 2018)</w:t>
      </w:r>
      <w:r>
        <w:rPr>
          <w:rFonts w:ascii="Times New Roman" w:hAnsi="Times New Roman"/>
        </w:rPr>
        <w:t xml:space="preserve">. The generalities we found in trait-matching relationships within major taxonomic groups (order and class) also add to previous research indicating evolutionary conservation of species interactions </w:t>
      </w:r>
      <w:r>
        <w:rPr>
          <w:rFonts w:ascii="Times New Roman" w:hAnsi="Times New Roman"/>
          <w:b w:val="false"/>
          <w:i w:val="false"/>
          <w:caps w:val="false"/>
          <w:smallCaps w:val="false"/>
          <w:position w:val="0"/>
          <w:sz w:val="24"/>
          <w:u w:val="none"/>
          <w:vertAlign w:val="baseline"/>
        </w:rPr>
        <w:t>(G</w:t>
      </w:r>
      <w:r>
        <w:rPr>
          <w:b w:val="false"/>
          <w:i w:val="false"/>
          <w:caps w:val="false"/>
          <w:smallCaps w:val="false"/>
          <w:position w:val="0"/>
          <w:sz w:val="24"/>
          <w:u w:val="none"/>
          <w:vertAlign w:val="baseline"/>
        </w:rPr>
        <w:t>ómez et al., 2010)</w:t>
      </w:r>
      <w:r>
        <w:rPr>
          <w:rFonts w:ascii="Times New Roman" w:hAnsi="Times New Roman"/>
        </w:rPr>
        <w:t xml:space="preserve"> and</w:t>
      </w:r>
      <w:del w:id="311" w:author="Dominique Caron" w:date="2023-11-29T10:46:21Z">
        <w:r>
          <w:rPr>
            <w:rFonts w:ascii="Times New Roman" w:hAnsi="Times New Roman"/>
          </w:rPr>
          <w:delText xml:space="preserve"> trophic</w:delText>
        </w:r>
      </w:del>
      <w:r>
        <w:rPr>
          <w:rFonts w:ascii="Times New Roman" w:hAnsi="Times New Roman"/>
        </w:rPr>
        <w:t xml:space="preserve"> role </w:t>
      </w:r>
      <w:r>
        <w:rPr>
          <w:rFonts w:ascii="Times New Roman" w:hAnsi="Times New Roman"/>
        </w:rPr>
        <w:t>(Stouffer et al., 2012)</w:t>
      </w:r>
      <w:r>
        <w:rPr>
          <w:rFonts w:ascii="Times New Roman" w:hAnsi="Times New Roman"/>
        </w:rPr>
        <w:t>. These generalities in the trait-interaction relationships across space and within taxonomic groups demonstrate the potential for using data from well-studied areas to predict interactions in areas we know very little about or forecast (and hindcast) food webs given new trait distributions.</w:t>
      </w:r>
    </w:p>
    <w:p>
      <w:pPr>
        <w:pStyle w:val="BodyText"/>
        <w:rPr>
          <w:rFonts w:ascii="Times New Roman" w:hAnsi="Times New Roman"/>
        </w:rPr>
      </w:pPr>
      <w:r>
        <w:rPr>
          <w:rFonts w:ascii="Times New Roman" w:hAnsi="Times New Roman"/>
          <w:rPrChange w:id="0" w:author="Dominique Caron" w:date="2023-12-20T12:21:42Z"/>
        </w:rPr>
        <w:rPrChange w:id="0" w:author="Dominique Caron" w:date="2023-12-20T12:21:42Z"/>
      </w:r>
    </w:p>
    <w:p>
      <w:pPr>
        <w:pStyle w:val="BodyText"/>
        <w:rPr>
          <w:del w:id="322" w:author="Dominique Caron" w:date="2023-12-20T12:21:14Z"/>
        </w:rPr>
      </w:pPr>
      <w:del w:id="313" w:author="Dominique Caron" w:date="2023-12-20T12:21:14Z">
        <w:r>
          <w:rPr>
            <w:rFonts w:ascii="Times New Roman" w:hAnsi="Times New Roman"/>
          </w:rPr>
          <w:delText>We also highlighted a major limitation of trophic interaction models: trophic interaction models predict interactions, not food web</w:delText>
        </w:r>
      </w:del>
      <w:del w:id="314" w:author="Dominique Caron" w:date="2023-11-15T10:36:21Z">
        <w:r>
          <w:rPr>
            <w:rFonts w:ascii="Times New Roman" w:hAnsi="Times New Roman"/>
          </w:rPr>
          <w:delText>s</w:delText>
        </w:r>
      </w:del>
      <w:del w:id="315" w:author="Dominique Caron" w:date="2023-12-20T12:21:14Z">
        <w:r>
          <w:rPr>
            <w:rFonts w:ascii="Times New Roman" w:hAnsi="Times New Roman"/>
          </w:rPr>
          <w:delText xml:space="preserve"> properties. Even if most interactions and absences of interactions are well predicted (high true positive and negative rates), there are many more absences of interactions to predict than presences in real food webs (low connectance). This might explain why our models systematically overpredicted the number of interactions (number of prey and predators) across species (Appendix S8). Most food webs, even expert-based, are missing some interactions (e.g., cryptic and opportunistic interactions), so the additional interactions predicted by our models could be candidates for further investigation. However, our models overestimated the number of interactions by two-fold even for the Serengeti food web which probably already overestimates interactions since species are grouped into trophic groups. The prey and predators of species of intermediate specialization were also less well</w:delText>
        </w:r>
      </w:del>
      <w:del w:id="316" w:author="Dominique Caron" w:date="2023-11-15T10:41:45Z">
        <w:r>
          <w:rPr>
            <w:rFonts w:ascii="Times New Roman" w:hAnsi="Times New Roman"/>
          </w:rPr>
          <w:delText xml:space="preserve"> </w:delText>
        </w:r>
      </w:del>
      <w:del w:id="317" w:author="Dominique Caron" w:date="2023-12-20T12:21:14Z">
        <w:r>
          <w:rPr>
            <w:rFonts w:ascii="Times New Roman" w:hAnsi="Times New Roman"/>
          </w:rPr>
          <w:delText xml:space="preserve">Food webs are more than a collection of independent pairwise interactions </w:delText>
        </w:r>
      </w:del>
      <w:del w:id="318" w:author="Dominique Caron" w:date="2023-12-20T12:21:14Z">
        <w:r>
          <w:rPr>
            <w:rFonts w:ascii="Times New Roman" w:hAnsi="Times New Roman"/>
          </w:rPr>
          <w:delText>(Strydom et al., 2021)</w:delText>
        </w:r>
      </w:del>
      <w:del w:id="319" w:author="Dominique Caron" w:date="2023-12-20T12:21:14Z">
        <w:r>
          <w:rPr>
            <w:rFonts w:ascii="Times New Roman" w:hAnsi="Times New Roman"/>
          </w:rPr>
          <w:delText xml:space="preserve">. Some factors, like area </w:delText>
        </w:r>
      </w:del>
      <w:del w:id="320" w:author="Dominique Caron" w:date="2023-12-20T12:21:14Z">
        <w:r>
          <w:rPr>
            <w:rFonts w:ascii="Times New Roman" w:hAnsi="Times New Roman"/>
          </w:rPr>
          <w:delText>(Galiana et al., 2018)</w:delText>
        </w:r>
      </w:del>
      <w:del w:id="321" w:author="Dominique Caron" w:date="2023-12-20T12:21:14Z">
        <w:r>
          <w:rPr>
            <w:rFonts w:ascii="Times New Roman" w:hAnsi="Times New Roman"/>
          </w:rPr>
          <w:delText>, constrain their global properties (e.g., degree distribution, connectance) and influence the position species occupy within the food web (e.g., trophic level). The inability of our models to predict higher-level network properties from pairwise interactions suggests that trophic interaction</w:delText>
        </w:r>
      </w:del>
    </w:p>
    <w:p>
      <w:pPr>
        <w:pStyle w:val="BodyText"/>
        <w:rPr>
          <w:rFonts w:ascii="Times New Roman" w:hAnsi="Times New Roman"/>
          <w:del w:id="324" w:author="Dominique Caron" w:date="2023-12-20T12:21:14Z"/>
        </w:rPr>
      </w:pPr>
      <w:del w:id="323" w:author="Dominique Caron" w:date="2023-12-20T12:21:14Z">
        <w:r>
          <w:rPr>
            <w:rFonts w:ascii="Times New Roman" w:hAnsi="Times New Roman"/>
          </w:rPr>
          <w:delText xml:space="preserve">predicted, which suggest that their trophic niche are harder to define by functional traits and could be influenced by other factors like abundances and co-occurrences. The overall overestimation of the number of prey and predators, and the bias against species of intermediate specialization, probably propagated through the food webs, explaining why the centrality of species was more evenly distributed, and why the predicted food webs were more connected, less modular, and with higher trophic levels. </w:delText>
        </w:r>
      </w:del>
    </w:p>
    <w:p>
      <w:pPr>
        <w:pStyle w:val="BodyText"/>
        <w:rPr>
          <w:del w:id="329" w:author="Dominique Caron" w:date="2023-12-20T12:21:14Z"/>
        </w:rPr>
      </w:pPr>
      <w:del w:id="325" w:author="Dominique Caron" w:date="2023-11-15T10:45:18Z">
        <w:r>
          <w:rPr>
            <w:rFonts w:ascii="Times New Roman" w:hAnsi="Times New Roman"/>
          </w:rPr>
          <w:delText>s</w:delText>
        </w:r>
      </w:del>
      <w:del w:id="326" w:author="Dominique Caron" w:date="2023-12-20T12:21:14Z">
        <w:r>
          <w:rPr>
            <w:rFonts w:ascii="Times New Roman" w:hAnsi="Times New Roman"/>
          </w:rPr>
          <w:delText xml:space="preserve"> models cannot capture the constraints acting on the structure of food web. A consequence of such constraints is the spatial and temporal variation</w:delText>
        </w:r>
      </w:del>
      <w:del w:id="327" w:author="Dominique Caron" w:date="2023-11-15T10:47:41Z">
        <w:r>
          <w:rPr>
            <w:rFonts w:ascii="Times New Roman" w:hAnsi="Times New Roman"/>
          </w:rPr>
          <w:delText>s</w:delText>
        </w:r>
      </w:del>
      <w:del w:id="328" w:author="Dominique Caron" w:date="2023-12-20T12:21:14Z">
        <w:r>
          <w:rPr>
            <w:rFonts w:ascii="Times New Roman" w:hAnsi="Times New Roman"/>
          </w:rPr>
          <w:delText xml:space="preserve">Correcting biases in higher-level property predictions presents an opportunity to improve species interaction predictions. Stacked species distribution models have similar challenges, where models can predict well the distribution of individual species </w:delText>
        </w:r>
      </w:del>
    </w:p>
    <w:p>
      <w:pPr>
        <w:pStyle w:val="BodyText"/>
        <w:rPr>
          <w:rFonts w:ascii="Times New Roman" w:hAnsi="Times New Roman"/>
          <w:del w:id="335" w:author="Dominique Caron" w:date="2023-12-20T12:21:14Z"/>
        </w:rPr>
      </w:pPr>
      <w:del w:id="330" w:author="Dominique Caron" w:date="2023-12-20T12:21:14Z">
        <w:r>
          <w:rPr>
            <w:rFonts w:ascii="Times New Roman" w:hAnsi="Times New Roman"/>
          </w:rPr>
          <w:delText xml:space="preserve"> </w:delText>
        </w:r>
      </w:del>
      <w:del w:id="331" w:author="Dominique Caron" w:date="2023-12-20T12:21:14Z">
        <w:r>
          <w:rPr>
            <w:rFonts w:ascii="Times New Roman" w:hAnsi="Times New Roman"/>
          </w:rPr>
          <w:delText xml:space="preserve">of ecological network, which have gained a lot of interest recently </w:delText>
        </w:r>
      </w:del>
      <w:del w:id="332" w:author="Dominique Caron" w:date="2023-12-20T12:21:14Z">
        <w:r>
          <w:rPr>
            <w:rFonts w:ascii="Times New Roman" w:hAnsi="Times New Roman"/>
          </w:rPr>
          <w:delText>(Baiser et al., 2019; Gravel et al., 2019)</w:delText>
        </w:r>
      </w:del>
      <w:del w:id="333" w:author="Dominique Caron" w:date="2023-12-20T12:21:14Z">
        <w:r>
          <w:rPr>
            <w:rFonts w:ascii="Times New Roman" w:hAnsi="Times New Roman"/>
          </w:rPr>
          <w:delText>. Here, we compared food webs with very different areas (ranging from 36 thousand km² for Serengeti to 11 million km² for Europe), which could hinder predictions across systems. Within-food webs predictions, however, produced similarly biased higher-level properties. Area, thus, does not seem to be the major constraint explaining model failure to predict realistic networks</w:delText>
        </w:r>
      </w:del>
      <w:del w:id="334" w:author="Dominique Caron" w:date="2023-12-20T12:21:14Z">
        <w:r>
          <w:rPr>
            <w:rFonts w:ascii="Times New Roman" w:hAnsi="Times New Roman"/>
            <w:kern w:val="0"/>
          </w:rPr>
          <w:delText>, and additional research is needed to understand the constraints differentiating realized food webs from feasible trophic interactions.</w:delText>
        </w:r>
      </w:del>
    </w:p>
    <w:p>
      <w:pPr>
        <w:pStyle w:val="BodyText"/>
        <w:rPr>
          <w:ins w:id="351" w:author="Dominique Caron" w:date="2023-12-20T12:21:14Z"/>
        </w:rPr>
      </w:pPr>
      <w:del w:id="336" w:author="Dominique Caron" w:date="2023-11-15T10:48:22Z">
        <w:r>
          <w:rPr>
            <w:rFonts w:ascii="Times New Roman" w:hAnsi="Times New Roman"/>
          </w:rPr>
          <w:delText>but less</w:delText>
        </w:r>
      </w:del>
      <w:del w:id="337" w:author="Dominique Caron" w:date="2023-12-20T12:21:14Z">
        <w:r>
          <w:rPr>
            <w:rFonts w:ascii="Times New Roman" w:hAnsi="Times New Roman"/>
          </w:rPr>
          <w:delText xml:space="preserve"> higher-level properties of the community </w:delText>
        </w:r>
      </w:del>
      <w:del w:id="338" w:author="Dominique Caron" w:date="2023-12-20T12:21:14Z">
        <w:r>
          <w:rPr>
            <w:rFonts w:ascii="Times New Roman" w:hAnsi="Times New Roman"/>
          </w:rPr>
          <w:delText>(Zurell et al., 2020)</w:delText>
        </w:r>
      </w:del>
      <w:del w:id="339" w:author="Dominique Caron" w:date="2023-12-20T12:21:14Z">
        <w:r>
          <w:rPr>
            <w:rFonts w:ascii="Times New Roman" w:hAnsi="Times New Roman"/>
          </w:rPr>
          <w:delText xml:space="preserve">. Methods have been developed to harness biases in higher-level properties to correct distribution predictions. For example, </w:delText>
        </w:r>
      </w:del>
      <w:del w:id="340" w:author="Dominique Caron" w:date="2023-12-20T12:21:14Z">
        <w:r>
          <w:rPr>
            <w:rFonts w:ascii="Times New Roman" w:hAnsi="Times New Roman"/>
          </w:rPr>
          <w:delText>Leung et al. (2019)</w:delText>
        </w:r>
      </w:del>
      <w:del w:id="341" w:author="Dominique Caron" w:date="2023-12-20T12:21:14Z">
        <w:r>
          <w:rPr>
            <w:rFonts w:ascii="Times New Roman" w:hAnsi="Times New Roman"/>
          </w:rPr>
          <w:delText xml:space="preserve"> combined predicted species distributions and expected species richness to quantify species and spatial biases. They correlated biases to species traits and environmental co-variates to improve predicted species distribution. Similar methods combining predictions of interactions and networks have the potential to provide better food web predictions. For example, we could penalize posterior food web predictions resulting into improbable food web structure to update pairwise interaction probabilities.</w:delText>
        </w:r>
      </w:del>
      <w:ins w:id="342" w:author="Dominique Caron" w:date="2023-12-20T12:21:14Z">
        <w:r>
          <w:rPr>
            <w:rFonts w:ascii="Times New Roman" w:hAnsi="Times New Roman"/>
          </w:rPr>
          <w:t xml:space="preserve">As expected, pairwise trophic interaction models predict interactions, not necessarily food web properties, and here this is shown for a much wider set of metrics than previous comparisons (e.g., </w:t>
        </w:r>
      </w:ins>
      <w:del w:id="343" w:author="Dominique Caron" w:date="2023-12-20T14:08:41Z">
        <w:r>
          <w:rPr>
            <w:rFonts w:ascii="Times New Roman" w:hAnsi="Times New Roman"/>
          </w:rPr>
          <w:delText>(</w:delText>
        </w:r>
      </w:del>
      <w:r>
        <w:rPr>
          <w:rFonts w:ascii="Times New Roman" w:hAnsi="Times New Roman"/>
        </w:rPr>
        <w:t>Caron et al., 2022</w:t>
      </w:r>
      <w:del w:id="344" w:author="Dominique Caron" w:date="2023-12-20T14:08:43Z">
        <w:r>
          <w:rPr>
            <w:rFonts w:ascii="Times New Roman" w:hAnsi="Times New Roman"/>
          </w:rPr>
          <w:delText>)</w:delText>
        </w:r>
      </w:del>
      <w:ins w:id="345" w:author="Dominique Caron" w:date="2023-12-20T12:21:14Z">
        <w:r>
          <w:rPr>
            <w:rFonts w:ascii="Times New Roman" w:hAnsi="Times New Roman"/>
          </w:rPr>
          <w:t xml:space="preserve">). The explanation could be biological, methodological, or both. Food webs are more than a collection of independent pairwise interactions </w:t>
        </w:r>
      </w:ins>
      <w:r>
        <w:rPr>
          <w:rFonts w:ascii="Times New Roman" w:hAnsi="Times New Roman"/>
        </w:rPr>
        <w:t>(Strydom et al., 2021)</w:t>
      </w:r>
      <w:ins w:id="346" w:author="Dominique Caron" w:date="2023-12-20T12:21:14Z">
        <w:r>
          <w:rPr>
            <w:rFonts w:ascii="Times New Roman" w:hAnsi="Times New Roman"/>
          </w:rPr>
          <w:t xml:space="preserve"> and could be constrained by ecological processes such as dispersal limitation or even area </w:t>
        </w:r>
      </w:ins>
      <w:r>
        <w:rPr>
          <w:rFonts w:ascii="Times New Roman" w:hAnsi="Times New Roman"/>
        </w:rPr>
        <w:t>(Galiana et al., 2018)</w:t>
      </w:r>
      <w:ins w:id="347" w:author="Dominique Caron" w:date="2023-12-20T12:21:14Z">
        <w:r>
          <w:rPr>
            <w:rFonts w:ascii="Times New Roman" w:hAnsi="Times New Roman"/>
          </w:rPr>
          <w:t xml:space="preserve">, which are not included in our models. How these constraints lead to the </w:t>
        </w:r>
      </w:ins>
      <w:ins w:id="348" w:author="Dominique Caron" w:date="2023-12-20T12:21:14Z">
        <w:r>
          <w:rPr>
            <w:rFonts w:ascii="Times New Roman" w:hAnsi="Times New Roman"/>
          </w:rPr>
          <w:t xml:space="preserve">spatial </w:t>
        </w:r>
      </w:ins>
      <w:ins w:id="349" w:author="Dominique Caron" w:date="2023-12-20T12:21:14Z">
        <w:r>
          <w:rPr>
            <w:rFonts w:ascii="Times New Roman" w:hAnsi="Times New Roman"/>
          </w:rPr>
          <w:t xml:space="preserve">and temporal variation of ecological networks is gaining interest recently </w:t>
        </w:r>
      </w:ins>
      <w:r>
        <w:rPr>
          <w:rFonts w:ascii="Times New Roman" w:hAnsi="Times New Roman"/>
        </w:rPr>
        <w:t>(Baiser et al., 2019; Gravel et al., 2019)</w:t>
      </w:r>
      <w:ins w:id="350" w:author="Dominique Caron" w:date="2023-12-20T12:21:14Z">
        <w:r>
          <w:rPr>
            <w:rFonts w:ascii="Times New Roman" w:hAnsi="Times New Roman"/>
          </w:rPr>
          <w:t xml:space="preserve">. While a process-based understanding of ecological constraints is beyond the scope of this study, our findings can offer some hints as to what might be causing the differences between predicted and observed network properties. </w:t>
        </w:r>
      </w:ins>
    </w:p>
    <w:p>
      <w:pPr>
        <w:pStyle w:val="BodyText"/>
        <w:rPr>
          <w:rFonts w:ascii="Times New Roman" w:hAnsi="Times New Roman"/>
          <w:ins w:id="353" w:author="Dominique Caron" w:date="2023-12-20T12:21:14Z"/>
        </w:rPr>
      </w:pPr>
      <w:ins w:id="352" w:author="Dominique Caron" w:date="2023-12-20T12:21:14Z">
        <w:r>
          <w:rPr>
            <w:rFonts w:ascii="Times New Roman" w:hAnsi="Times New Roman"/>
          </w:rPr>
        </w:r>
      </w:ins>
    </w:p>
    <w:p>
      <w:pPr>
        <w:pStyle w:val="BodyText"/>
        <w:rPr>
          <w:ins w:id="366" w:author="Dominique Caron" w:date="2023-12-20T12:21:14Z"/>
        </w:rPr>
      </w:pPr>
      <w:ins w:id="354" w:author="Dominique Caron" w:date="2023-12-20T12:21:14Z">
        <w:r>
          <w:rPr>
            <w:rFonts w:ascii="Times New Roman" w:hAnsi="Times New Roman"/>
          </w:rPr>
          <w:t xml:space="preserve">In particular, our study adds to the previous findings that connectance is over-estimated with these models, often with the number of interactions two-fold greater than observed. Caron et al. </w:t>
        </w:r>
      </w:ins>
      <w:ins w:id="355" w:author="Dominique Caron" w:date="2023-12-20T12:21:14Z">
        <w:r>
          <w:rPr>
            <w:rFonts w:ascii="Times New Roman" w:hAnsi="Times New Roman"/>
          </w:rPr>
          <w:t>(2022)</w:t>
        </w:r>
      </w:ins>
      <w:ins w:id="356" w:author="Dominique Caron" w:date="2023-12-20T12:21:14Z">
        <w:r>
          <w:rPr>
            <w:rFonts w:ascii="Times New Roman" w:hAnsi="Times New Roman"/>
          </w:rPr>
          <w:t xml:space="preserve"> previously found similar results for the European web and showed how the over-estimation increased with species richness. </w:t>
        </w:r>
      </w:ins>
      <w:ins w:id="357" w:author="Dominique Caron" w:date="2023-12-20T12:21:14Z">
        <w:r>
          <w:rPr>
            <w:rFonts w:ascii="Times New Roman" w:hAnsi="Times New Roman"/>
          </w:rPr>
          <w:t>Our</w:t>
        </w:r>
      </w:ins>
      <w:ins w:id="358" w:author="Dominique Caron" w:date="2023-12-20T12:21:14Z">
        <w:r>
          <w:rPr>
            <w:rFonts w:ascii="Times New Roman" w:hAnsi="Times New Roman"/>
          </w:rPr>
          <w:t xml:space="preserve"> study additionally shows that the over-estimation is even more exaggerated with extrapolation (predicting to novel conditions), in which the models are even less likely to contain the relevant ecological constraints. For example, if there is a different structure of specialist</w:t>
        </w:r>
      </w:ins>
      <w:ins w:id="359" w:author="Dominique Caron" w:date="2023-12-20T12:21:14Z">
        <w:r>
          <w:rPr>
            <w:rFonts w:ascii="Times New Roman" w:hAnsi="Times New Roman"/>
          </w:rPr>
          <w:t>s</w:t>
        </w:r>
      </w:ins>
      <w:ins w:id="360" w:author="Dominique Caron" w:date="2023-12-20T12:21:14Z">
        <w:r>
          <w:rPr>
            <w:rFonts w:ascii="Times New Roman" w:hAnsi="Times New Roman"/>
          </w:rPr>
          <w:t xml:space="preserve"> and generalists in the training and testing ecosystem, then we would expect differences in network properties. The Serengeti contained more generalist </w:t>
        </w:r>
      </w:ins>
      <w:ins w:id="361" w:author="Dominique Caron" w:date="2023-12-20T12:21:14Z">
        <w:r>
          <w:rPr>
            <w:rFonts w:ascii="Times New Roman" w:hAnsi="Times New Roman"/>
          </w:rPr>
          <w:t xml:space="preserve">and less basal </w:t>
        </w:r>
      </w:ins>
      <w:ins w:id="362" w:author="Dominique Caron" w:date="2023-12-20T12:21:14Z">
        <w:r>
          <w:rPr>
            <w:rFonts w:ascii="Times New Roman" w:hAnsi="Times New Roman"/>
          </w:rPr>
          <w:t xml:space="preserve">species than others, so models trained there are more likely to overestimate connectance in other regions. Our results also show that prey and predators of intermediate specialization were less well-predicted, which suggests that their trophic niches are harder to define by functional traits and </w:t>
        </w:r>
      </w:ins>
      <w:ins w:id="363" w:author="Dominique Caron" w:date="2023-12-20T12:21:14Z">
        <w:r>
          <w:rPr>
            <w:rFonts w:ascii="Times New Roman" w:hAnsi="Times New Roman"/>
          </w:rPr>
          <w:t>would ask for more attention when sampling interactions</w:t>
        </w:r>
      </w:ins>
      <w:ins w:id="364" w:author="Dominique Caron" w:date="2023-12-20T12:21:14Z">
        <w:r>
          <w:rPr>
            <w:rFonts w:ascii="Times New Roman" w:hAnsi="Times New Roman"/>
          </w:rPr>
          <w:t xml:space="preserve">. </w:t>
        </w:r>
      </w:ins>
      <w:ins w:id="365" w:author="Dominique Caron" w:date="2023-12-20T12:21:14Z">
        <w:r>
          <w:rPr>
            <w:rFonts w:ascii="Times New Roman" w:hAnsi="Times New Roman"/>
          </w:rPr>
          <w:t>Finally, our results show that predicted food web have more, but less distinct (more omnivory), trophic levels. Again, adding better species trophic level information, or giving special attention to omnivorous interactions during sampling, would help refine predicted food webs.</w:t>
        </w:r>
      </w:ins>
    </w:p>
    <w:p>
      <w:pPr>
        <w:pStyle w:val="BodyText"/>
        <w:rPr>
          <w:rFonts w:ascii="Times New Roman" w:hAnsi="Times New Roman"/>
          <w:ins w:id="368" w:author="Dominique Caron" w:date="2023-12-20T12:21:14Z"/>
        </w:rPr>
      </w:pPr>
      <w:ins w:id="367" w:author="Dominique Caron" w:date="2023-12-20T12:21:14Z">
        <w:r>
          <w:rPr>
            <w:rFonts w:ascii="Times New Roman" w:hAnsi="Times New Roman"/>
          </w:rPr>
        </w:r>
      </w:ins>
    </w:p>
    <w:p>
      <w:pPr>
        <w:pStyle w:val="BodyText"/>
        <w:rPr>
          <w:ins w:id="376" w:author="Dominique Caron" w:date="2023-12-20T12:21:14Z"/>
        </w:rPr>
      </w:pPr>
      <w:ins w:id="369" w:author="Dominique Caron" w:date="2023-12-20T12:21:14Z">
        <w:r>
          <w:rPr>
            <w:rFonts w:ascii="Times New Roman" w:hAnsi="Times New Roman"/>
          </w:rPr>
          <w:t xml:space="preserve">The overall overestimation of the number of prey and predators (Appendix S8), probably propagated through the food webs, explaining why the centrality of species was more evenly distributed, and why the predicted food webs were more connected, less modular, and with higher trophic levels. Statistically speaking, even if most interactions and absences of interactions are well predicted (high true positive and negative rates), there are </w:t>
        </w:r>
      </w:ins>
      <w:ins w:id="370" w:author="Dominique Caron" w:date="2023-12-20T12:21:14Z">
        <w:r>
          <w:rPr>
            <w:rFonts w:ascii="Times New Roman" w:hAnsi="Times New Roman"/>
          </w:rPr>
          <w:t>often an order of magnitude</w:t>
        </w:r>
      </w:ins>
      <w:ins w:id="371" w:author="Dominique Caron" w:date="2023-12-20T12:21:14Z">
        <w:r>
          <w:rPr>
            <w:rFonts w:ascii="Times New Roman" w:hAnsi="Times New Roman"/>
          </w:rPr>
          <w:t xml:space="preserve"> more absences of interactions to predict than presences in real food webs (low connectance). Another explanation recently proposed is constraints on food webs due to </w:t>
        </w:r>
      </w:ins>
      <w:ins w:id="372" w:author="Dominique Caron" w:date="2023-12-20T12:21:14Z">
        <w:r>
          <w:rPr>
            <w:rFonts w:ascii="Times New Roman" w:hAnsi="Times New Roman"/>
          </w:rPr>
          <w:t xml:space="preserve">the </w:t>
        </w:r>
      </w:ins>
      <w:ins w:id="373" w:author="Dominique Caron" w:date="2023-12-20T12:21:14Z">
        <w:r>
          <w:rPr>
            <w:rFonts w:ascii="Times New Roman" w:hAnsi="Times New Roman"/>
          </w:rPr>
          <w:t xml:space="preserve">area of the food web </w:t>
        </w:r>
      </w:ins>
      <w:r>
        <w:rPr>
          <w:rFonts w:ascii="Times New Roman" w:hAnsi="Times New Roman"/>
        </w:rPr>
        <w:t>(Galiana et al., 2018)</w:t>
      </w:r>
      <w:ins w:id="374" w:author="Dominique Caron" w:date="2023-12-20T12:21:14Z">
        <w:r>
          <w:rPr>
            <w:rFonts w:ascii="Times New Roman" w:hAnsi="Times New Roman"/>
          </w:rPr>
          <w:t>. This could influence our findings as we compared food webs with very different areas (ranging from 36 thousand km² for Serengeti to 11 million km² for Europe). However, in this case, area does not seem to be a major constraint given within-food web predictions were also biased. A</w:t>
        </w:r>
      </w:ins>
      <w:ins w:id="375" w:author="Dominique Caron" w:date="2023-12-20T12:21:14Z">
        <w:r>
          <w:rPr>
            <w:rFonts w:ascii="Times New Roman" w:hAnsi="Times New Roman"/>
            <w:kern w:val="0"/>
          </w:rPr>
          <w:t>dditional research is needed to understand how realized food webs differ from feasible trophic interactions.</w:t>
        </w:r>
      </w:ins>
    </w:p>
    <w:p>
      <w:pPr>
        <w:pStyle w:val="BodyText"/>
        <w:rPr>
          <w:rFonts w:ascii="Times New Roman" w:hAnsi="Times New Roman"/>
          <w:ins w:id="378" w:author="Dominique Caron" w:date="2023-12-20T12:21:14Z"/>
        </w:rPr>
      </w:pPr>
      <w:ins w:id="377" w:author="Dominique Caron" w:date="2023-12-20T12:21:14Z">
        <w:r>
          <w:rPr>
            <w:rFonts w:ascii="Times New Roman" w:hAnsi="Times New Roman"/>
          </w:rPr>
        </w:r>
      </w:ins>
    </w:p>
    <w:p>
      <w:pPr>
        <w:pStyle w:val="BodyText"/>
        <w:rPr>
          <w:ins w:id="391" w:author="Dominique Caron" w:date="2023-12-20T12:21:14Z"/>
        </w:rPr>
      </w:pPr>
      <w:ins w:id="379" w:author="Dominique Caron" w:date="2023-12-20T12:21:14Z">
        <w:r>
          <w:rPr>
            <w:rFonts w:ascii="Times New Roman" w:hAnsi="Times New Roman"/>
            <w:kern w:val="0"/>
          </w:rPr>
          <w:t>There are also many methodological possibilities for correcting biases in higher-level properties that arise from aggregating sets of independent models. This problem has been addressed extensively in the field of species distribution mode</w:t>
        </w:r>
      </w:ins>
      <w:ins w:id="380" w:author="Dominique Caron" w:date="2023-12-20T12:21:14Z">
        <w:r>
          <w:rPr>
            <w:rFonts w:ascii="Times New Roman" w:hAnsi="Times New Roman"/>
            <w:kern w:val="0"/>
          </w:rPr>
          <w:t>l</w:t>
        </w:r>
      </w:ins>
      <w:ins w:id="381" w:author="Dominique Caron" w:date="2023-12-20T12:21:14Z">
        <w:r>
          <w:rPr>
            <w:rFonts w:ascii="Times New Roman" w:hAnsi="Times New Roman"/>
            <w:kern w:val="0"/>
          </w:rPr>
          <w:t xml:space="preserve">ling, where individual models predict species well, but not necessarily species richness in communities </w:t>
        </w:r>
      </w:ins>
      <w:r>
        <w:rPr/>
        <w:t>(Zurell et al., 2020)</w:t>
      </w:r>
      <w:ins w:id="382" w:author="Dominique Caron" w:date="2023-12-20T12:21:14Z">
        <w:r>
          <w:rPr>
            <w:rFonts w:ascii="Times New Roman" w:hAnsi="Times New Roman"/>
          </w:rPr>
          <w:t xml:space="preserve">. Methods have been developed to harness biases in higher-level properties to correct distribution predictions. For example, </w:t>
        </w:r>
      </w:ins>
      <w:del w:id="383" w:author="Dominique Caron" w:date="2023-12-20T14:13:51Z">
        <w:r>
          <w:rPr>
            <w:rFonts w:ascii="Times New Roman" w:hAnsi="Times New Roman"/>
          </w:rPr>
          <w:delText>(</w:delText>
        </w:r>
      </w:del>
      <w:r>
        <w:rPr>
          <w:rFonts w:ascii="Times New Roman" w:hAnsi="Times New Roman"/>
        </w:rPr>
        <w:t>Leung et al.</w:t>
      </w:r>
      <w:del w:id="384" w:author="Dominique Caron" w:date="2023-12-20T14:13:55Z">
        <w:r>
          <w:rPr>
            <w:rFonts w:ascii="Times New Roman" w:hAnsi="Times New Roman"/>
          </w:rPr>
          <w:delText>,</w:delText>
        </w:r>
      </w:del>
      <w:r>
        <w:rPr>
          <w:rFonts w:ascii="Times New Roman" w:hAnsi="Times New Roman"/>
        </w:rPr>
        <w:t xml:space="preserve"> </w:t>
      </w:r>
      <w:ins w:id="385" w:author="Dominique Caron" w:date="2023-12-20T14:13:57Z">
        <w:r>
          <w:rPr>
            <w:rFonts w:ascii="Times New Roman" w:hAnsi="Times New Roman"/>
          </w:rPr>
          <w:t>(</w:t>
        </w:r>
      </w:ins>
      <w:r>
        <w:rPr>
          <w:rFonts w:ascii="Times New Roman" w:hAnsi="Times New Roman"/>
        </w:rPr>
        <w:t>2019)</w:t>
      </w:r>
      <w:ins w:id="386" w:author="Dominique Caron" w:date="2023-12-20T14:13:49Z">
        <w:r>
          <w:rPr>
            <w:rFonts w:ascii="Times New Roman" w:hAnsi="Times New Roman"/>
          </w:rPr>
          <w:t xml:space="preserve"> </w:t>
        </w:r>
      </w:ins>
      <w:ins w:id="387" w:author="Dominique Caron" w:date="2023-12-20T12:21:14Z">
        <w:r>
          <w:rPr>
            <w:rFonts w:ascii="Times New Roman" w:hAnsi="Times New Roman"/>
          </w:rPr>
          <w:t xml:space="preserve">combined predicted species distributions and expected species richness to quantify species and spatial biases. They correlated biases to species traits and environmental co-variates to improve predicted species distribution. Similar methods </w:t>
        </w:r>
      </w:ins>
      <w:ins w:id="388" w:author="Dominique Caron" w:date="2023-12-20T12:21:14Z">
        <w:r>
          <w:rPr>
            <w:rFonts w:ascii="Times New Roman" w:hAnsi="Times New Roman"/>
          </w:rPr>
          <w:t>integrating</w:t>
        </w:r>
      </w:ins>
      <w:ins w:id="389" w:author="Dominique Caron" w:date="2023-12-20T12:21:14Z">
        <w:r>
          <w:rPr>
            <w:rFonts w:ascii="Times New Roman" w:hAnsi="Times New Roman"/>
          </w:rPr>
          <w:t xml:space="preserve"> predictions of interactions and networks have the potential to provide better food web predictions </w:t>
        </w:r>
      </w:ins>
      <w:r>
        <w:rPr>
          <w:rFonts w:ascii="Times New Roman" w:hAnsi="Times New Roman"/>
        </w:rPr>
        <w:t>(Isaac et al., 2020)</w:t>
      </w:r>
      <w:ins w:id="390" w:author="Dominique Caron" w:date="2023-12-20T12:21:14Z">
        <w:r>
          <w:rPr>
            <w:rFonts w:ascii="Times New Roman" w:hAnsi="Times New Roman"/>
          </w:rPr>
          <w:t xml:space="preserve">.  </w:t>
        </w:r>
      </w:ins>
    </w:p>
    <w:p>
      <w:pPr>
        <w:pStyle w:val="BodyText"/>
        <w:rPr>
          <w:rFonts w:ascii="Times New Roman" w:hAnsi="Times New Roman"/>
          <w:ins w:id="393" w:author="Dominique Caron" w:date="2023-12-20T12:21:14Z"/>
        </w:rPr>
      </w:pPr>
      <w:ins w:id="392" w:author="Dominique Caron" w:date="2023-12-20T12:21:14Z">
        <w:r>
          <w:rPr>
            <w:rFonts w:ascii="Times New Roman" w:hAnsi="Times New Roman"/>
          </w:rPr>
        </w:r>
      </w:ins>
    </w:p>
    <w:p>
      <w:pPr>
        <w:pStyle w:val="BodyText"/>
        <w:rPr>
          <w:rFonts w:ascii="Times New Roman" w:hAnsi="Times New Roman"/>
        </w:rPr>
      </w:pPr>
      <w:ins w:id="394" w:author="Dominique Caron" w:date="2023-12-20T12:21:14Z">
        <w:r>
          <w:rPr>
            <w:rFonts w:ascii="Times New Roman" w:hAnsi="Times New Roman"/>
          </w:rPr>
          <w:t>Until then, these food webs remain very useful first-order approximations of food webs when there is little to no data in these ecosystems. Most food webs, even expert-based, are missing some interactions (e.g., cryptic and opportunistic interactions). And one could argue that over-estimating connections is better than under-estimating given these are candidate interactions, which can then be refined through geographic subsets, expert opinion or additional data.</w:t>
        </w:r>
      </w:ins>
      <w:r>
        <w:rPr>
          <w:rFonts w:ascii="Times New Roman" w:hAnsi="Times New Roman"/>
          <w:rPrChange w:id="0" w:author="Dominique Caron" w:date="2023-12-20T12:21:42Z"/>
        </w:rPr>
        <w:t xml:space="preserve"> </w:t>
      </w:r>
    </w:p>
    <w:p>
      <w:pPr>
        <w:pStyle w:val="BodyText"/>
        <w:rPr>
          <w:rFonts w:ascii="Times New Roman" w:hAnsi="Times New Roman"/>
        </w:rPr>
      </w:pPr>
      <w:r>
        <w:rPr>
          <w:rFonts w:ascii="Times New Roman" w:hAnsi="Times New Roman"/>
          <w:rPrChange w:id="0" w:author="Dominique Caron" w:date="2023-12-20T12:21:42Z"/>
        </w:rPr>
      </w:r>
    </w:p>
    <w:p>
      <w:pPr>
        <w:pStyle w:val="BodyText"/>
        <w:rPr>
          <w:rFonts w:ascii="Times New Roman" w:hAnsi="Times New Roman"/>
        </w:rPr>
      </w:pPr>
      <w:del w:id="397" w:author="Dominique Caron" w:date="2023-12-20T12:16:50Z">
        <w:r>
          <w:rPr>
            <w:rFonts w:ascii="Times New Roman" w:hAnsi="Times New Roman"/>
          </w:rPr>
          <w:delText>Our study suffers from a few limitations that, if overcome, could move us closer to a comprehensive framework for ecological interactions and networks prediction.</w:delText>
        </w:r>
      </w:del>
      <w:ins w:id="398" w:author="Dominique Caron" w:date="2023-12-20T12:16:50Z">
        <w:r>
          <w:rPr>
            <w:rFonts w:ascii="Times New Roman" w:hAnsi="Times New Roman"/>
          </w:rPr>
          <w:t xml:space="preserve">Future studies could address other limitations of our study, such as the reliance on terrestrial vertebrates. It would be interesting to compare whether models are better where trait-matching relationships are weaker or stronger, such as </w:t>
        </w:r>
      </w:ins>
      <w:ins w:id="399" w:author="Dominique Caron" w:date="2023-12-20T12:16:50Z">
        <w:r>
          <w:rPr>
            <w:rFonts w:ascii="Times New Roman" w:hAnsi="Times New Roman"/>
          </w:rPr>
          <w:t>in</w:t>
        </w:r>
      </w:ins>
      <w:ins w:id="400" w:author="Dominique Caron" w:date="2023-12-20T12:16:50Z">
        <w:r>
          <w:rPr>
            <w:rFonts w:ascii="Times New Roman" w:hAnsi="Times New Roman"/>
          </w:rPr>
          <w:t xml:space="preserve"> marine food webs.</w:t>
        </w:r>
      </w:ins>
      <w:del w:id="401" w:author="Dominique Caron" w:date="2023-12-20T12:17:36Z">
        <w:r>
          <w:rPr>
            <w:rFonts w:ascii="Times New Roman" w:hAnsi="Times New Roman"/>
          </w:rPr>
          <w:delText xml:space="preserve"> First, our study relied on terrestrial vertebrates. Although there is no clear </w:delText>
        </w:r>
      </w:del>
      <w:del w:id="402" w:author="Dominique Caron" w:date="2023-12-20T12:17:36Z">
        <w:r>
          <w:rPr>
            <w:rFonts w:ascii="Times New Roman" w:hAnsi="Times New Roman"/>
            <w:i/>
            <w:iCs/>
          </w:rPr>
          <w:delText>a priori</w:delText>
        </w:r>
      </w:del>
      <w:del w:id="403" w:author="Dominique Caron" w:date="2023-12-20T12:17:36Z">
        <w:r>
          <w:rPr>
            <w:rFonts w:ascii="Times New Roman" w:hAnsi="Times New Roman"/>
          </w:rPr>
          <w:delText xml:space="preserve"> reason not to be applicable in other systems, our results are unlikely to be general across all taxa and types of interactions. It would be interesting to investigate if our results hold for systems where trait-matching relationships are stronger or weaker.</w:delText>
        </w:r>
      </w:del>
      <w:r>
        <w:rPr>
          <w:rFonts w:ascii="Times New Roman" w:hAnsi="Times New Roman"/>
          <w:rPrChange w:id="0" w:author="Dominique Caron" w:date="2023-12-20T12:21:42Z"/>
        </w:rPr>
        <w:t xml:space="preserve"> The exclusion of non-vertebrates (e.g., plants, invertebrates, parasites) </w:t>
      </w:r>
      <w:del w:id="405" w:author="Dominique Caron" w:date="2023-12-20T12:18:23Z">
        <w:r>
          <w:rPr>
            <w:rFonts w:ascii="Times New Roman" w:hAnsi="Times New Roman"/>
          </w:rPr>
          <w:delText>also influence the empirical and predicted species role and food web properties. For example, the first trophic levels in our food webs were not primary producers, but species not feeding on terrestrial vertebrates (e.g., herbivores, invertivores). However,</w:delText>
        </w:r>
      </w:del>
      <w:ins w:id="406" w:author="Dominique Caron" w:date="2023-12-20T12:18:23Z">
        <w:r>
          <w:rPr>
            <w:rFonts w:ascii="Times New Roman" w:hAnsi="Times New Roman"/>
          </w:rPr>
          <w:t>meant the first trophic levels were vertebrates, not primary producers, but the exten</w:t>
        </w:r>
      </w:ins>
      <w:ins w:id="407" w:author="Dominique Caron" w:date="2023-12-20T12:18:23Z">
        <w:r>
          <w:rPr>
            <w:rFonts w:ascii="Times New Roman" w:hAnsi="Times New Roman"/>
          </w:rPr>
          <w:t>s</w:t>
        </w:r>
      </w:ins>
      <w:ins w:id="408" w:author="Dominique Caron" w:date="2023-12-20T12:18:23Z">
        <w:r>
          <w:rPr>
            <w:rFonts w:ascii="Times New Roman" w:hAnsi="Times New Roman"/>
          </w:rPr>
          <w:t>ion</w:t>
        </w:r>
      </w:ins>
      <w:del w:id="409" w:author="Dominique Caron" w:date="2023-12-20T12:18:25Z">
        <w:r>
          <w:rPr>
            <w:rFonts w:ascii="Times New Roman" w:hAnsi="Times New Roman"/>
          </w:rPr>
          <w:delText xml:space="preserve"> </w:delText>
        </w:r>
      </w:del>
      <w:del w:id="410" w:author="Dominique Caron" w:date="2023-12-26T14:21:47Z">
        <w:r>
          <w:rPr>
            <w:rFonts w:ascii="Times New Roman" w:hAnsi="Times New Roman"/>
          </w:rPr>
          <w:delText>extension</w:delText>
        </w:r>
      </w:del>
      <w:r>
        <w:rPr>
          <w:rFonts w:ascii="Times New Roman" w:hAnsi="Times New Roman"/>
          <w:rPrChange w:id="0" w:author="Dominique Caron" w:date="2023-12-20T12:21:42Z"/>
        </w:rPr>
        <w:t xml:space="preserve"> of trait-matching models to also include invertebrates can be achieved with a coarser resolution </w:t>
      </w:r>
      <w:r>
        <w:rPr>
          <w:rFonts w:ascii="Times New Roman" w:hAnsi="Times New Roman"/>
          <w:rPrChange w:id="0" w:author="Dominique Caron" w:date="2023-12-20T12:21:42Z"/>
        </w:rPr>
        <w:t>(Li et al., 2023)</w:t>
      </w:r>
      <w:r>
        <w:rPr>
          <w:rFonts w:ascii="Times New Roman" w:hAnsi="Times New Roman"/>
          <w:rPrChange w:id="0" w:author="Dominique Caron" w:date="2023-12-20T12:21:42Z"/>
        </w:rPr>
        <w:t xml:space="preserve"> or with additional traits </w:t>
      </w:r>
      <w:r>
        <w:rPr>
          <w:rFonts w:ascii="Times New Roman" w:hAnsi="Times New Roman"/>
          <w:rPrChange w:id="0" w:author="Dominique Caron" w:date="2023-12-20T12:21:42Z"/>
        </w:rPr>
        <w:t>(Laigle et al., 2018)</w:t>
      </w:r>
      <w:r>
        <w:rPr>
          <w:rFonts w:ascii="Times New Roman" w:hAnsi="Times New Roman"/>
          <w:rPrChange w:id="0" w:author="Dominique Caron" w:date="2023-12-20T12:21:42Z"/>
        </w:rPr>
        <w:t xml:space="preserve">. Second, the food webs we used were </w:t>
      </w:r>
      <w:del w:id="416" w:author="Dominique Caron" w:date="2023-11-15T10:52:34Z">
        <w:r>
          <w:rPr>
            <w:rFonts w:ascii="Times New Roman" w:hAnsi="Times New Roman"/>
          </w:rPr>
          <w:delText xml:space="preserve">potential and </w:delText>
        </w:r>
      </w:del>
      <w:r>
        <w:rPr>
          <w:rFonts w:ascii="Times New Roman" w:hAnsi="Times New Roman"/>
          <w:rPrChange w:id="0" w:author="Dominique Caron" w:date="2023-12-20T12:21:42Z"/>
        </w:rPr>
        <w:t>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w:t>
      </w:r>
      <w:del w:id="418" w:author="Dominique Caron" w:date="2023-11-29T11:05:12Z">
        <w:r>
          <w:rPr>
            <w:rFonts w:ascii="Times New Roman" w:hAnsi="Times New Roman"/>
          </w:rPr>
          <w:delText xml:space="preserve"> </w:delText>
        </w:r>
      </w:del>
      <w:ins w:id="419" w:author="Dominique Caron" w:date="2023-11-29T11:05:12Z">
        <w:r>
          <w:rPr>
            <w:rFonts w:ascii="Times New Roman" w:hAnsi="Times New Roman"/>
          </w:rPr>
          <w:t>-</w:t>
        </w:r>
      </w:ins>
      <w:r>
        <w:rPr>
          <w:rFonts w:ascii="Times New Roman" w:hAnsi="Times New Roman"/>
          <w:rPrChange w:id="0" w:author="Dominique Caron" w:date="2023-12-20T12:21:42Z"/>
        </w:rPr>
        <w:t>food web predictions</w:t>
      </w:r>
      <w:del w:id="421" w:author="Dominique Caron" w:date="2023-12-26T14:25:20Z">
        <w:r>
          <w:rPr>
            <w:rFonts w:ascii="Times New Roman" w:hAnsi="Times New Roman"/>
          </w:rPr>
          <w:delText>,</w:delText>
        </w:r>
      </w:del>
      <w:r>
        <w:rPr>
          <w:rFonts w:ascii="Times New Roman" w:hAnsi="Times New Roman"/>
          <w:rPrChange w:id="0" w:author="Dominique Caron" w:date="2023-12-20T12:21:42Z"/>
        </w:rPr>
        <w:t xml:space="preserve"> and 12 sets of between</w:t>
      </w:r>
      <w:del w:id="423" w:author="Dominique Caron" w:date="2023-11-29T11:04:09Z">
        <w:r>
          <w:rPr>
            <w:rFonts w:ascii="Times New Roman" w:hAnsi="Times New Roman"/>
          </w:rPr>
          <w:delText xml:space="preserve"> </w:delText>
        </w:r>
      </w:del>
      <w:ins w:id="424" w:author="Dominique Caron" w:date="2023-11-29T11:04:09Z">
        <w:r>
          <w:rPr>
            <w:rFonts w:ascii="Times New Roman" w:hAnsi="Times New Roman"/>
          </w:rPr>
          <w:t>-</w:t>
        </w:r>
      </w:ins>
      <w:r>
        <w:rPr>
          <w:rFonts w:ascii="Times New Roman" w:hAnsi="Times New Roman"/>
          <w:rPrChange w:id="0" w:author="Dominique Caron" w:date="2023-12-20T12:21:42Z"/>
        </w:rPr>
        <w:t xml:space="preserve">food web predictions. This explains the large uncertainty for some of our results (e.g., Figure 2). </w:t>
      </w:r>
    </w:p>
    <w:p>
      <w:pPr>
        <w:pStyle w:val="BodyText"/>
        <w:rPr>
          <w:rFonts w:ascii="Times New Roman" w:hAnsi="Times New Roman"/>
        </w:rPr>
      </w:pPr>
      <w:r>
        <w:rPr>
          <w:rFonts w:ascii="Times New Roman" w:hAnsi="Times New Roman"/>
        </w:rPr>
      </w:r>
    </w:p>
    <w:p>
      <w:pPr>
        <w:pStyle w:val="BodyText"/>
        <w:rPr/>
      </w:pPr>
      <w:r>
        <w:rPr>
          <w:rFonts w:ascii="Times New Roman" w:hAnsi="Times New Roman"/>
        </w:rPr>
        <w:t xml:space="preserve">Overall, we found that our trait-based interaction models can transfer knowledge relatively well given enough phylogenetic and environmental similarities between systems. They are useful for producing initial expectations even in contrasting ecosystems and for future communities. This, and other recent research </w:t>
      </w:r>
      <w:r>
        <w:rPr>
          <w:rFonts w:ascii="Times New Roman" w:hAnsi="Times New Roman"/>
        </w:rPr>
        <w:t>(Brose et al., 2006; Caron et al., 2022; Laigle et al., 2018)</w:t>
      </w:r>
      <w:r>
        <w:rPr>
          <w:rFonts w:ascii="Times New Roman" w:hAnsi="Times New Roman"/>
        </w:rPr>
        <w:t>, suggests there are</w:t>
      </w:r>
      <w:bookmarkStart w:id="1" w:name="move124691966"/>
      <w:r>
        <w:rPr>
          <w:rFonts w:ascii="Times New Roman" w:hAnsi="Times New Roman"/>
        </w:rPr>
        <w:t xml:space="preserve"> fundamental trait-based constraints on trophic interactions that are generalizable to some extent. Food web variation thus result</w:t>
      </w:r>
      <w:ins w:id="426" w:author="Dominique Caron" w:date="2023-12-20T12:14:46Z">
        <w:r>
          <w:rPr>
            <w:rFonts w:ascii="Times New Roman" w:hAnsi="Times New Roman"/>
          </w:rPr>
          <w:t>s</w:t>
        </w:r>
      </w:ins>
      <w:r>
        <w:rPr>
          <w:rFonts w:ascii="Times New Roman" w:hAnsi="Times New Roman"/>
        </w:rPr>
        <w:t xml:space="preserve"> from species traits rather than the ‘match’ between a predator and its prey, which has interesting ties to the broader question of how traits vary between regions and along gradient</w:t>
      </w:r>
      <w:r>
        <w:rPr>
          <w:rFonts w:ascii="Times New Roman" w:hAnsi="Times New Roman"/>
        </w:rPr>
        <w:t>s</w:t>
      </w:r>
      <w:bookmarkEnd w:id="1"/>
      <w:r>
        <w:rPr>
          <w:rFonts w:ascii="Times New Roman" w:hAnsi="Times New Roman"/>
        </w:rPr>
        <w:t xml:space="preserve"> </w:t>
      </w:r>
      <w:r>
        <w:rPr>
          <w:rFonts w:ascii="Times New Roman" w:hAnsi="Times New Roman"/>
        </w:rPr>
        <w:t>(Gravel et al., 2016)</w:t>
      </w:r>
      <w:r>
        <w:rPr>
          <w:rFonts w:ascii="Times New Roman" w:hAnsi="Times New Roman"/>
        </w:rPr>
        <w:t>. Future research could better link subfields within trait-based ecology for a comprehensive understanding of how species traits and network structure relate to their environment and enable trait-matching approach to inform restoration and re-wilding initiatives on the choice of appropriate species to re-establish former links and potentially ecosystem functions related to these interactions.</w:t>
      </w:r>
    </w:p>
    <w:p>
      <w:pPr>
        <w:pStyle w:val="BodyText"/>
        <w:spacing w:before="0" w:after="0"/>
        <w:rPr>
          <w:rFonts w:ascii="Times New Roman" w:hAnsi="Times New Roman"/>
          <w:b/>
          <w:bCs/>
        </w:rPr>
      </w:pPr>
      <w:r>
        <w:rPr>
          <w:rFonts w:ascii="Times New Roman" w:hAnsi="Times New Roman"/>
          <w:b/>
          <w:bCs/>
        </w:rPr>
      </w:r>
      <w:r>
        <w:br w:type="page"/>
      </w:r>
    </w:p>
    <w:p>
      <w:pPr>
        <w:pStyle w:val="Normal"/>
        <w:spacing w:lineRule="auto" w:line="480"/>
        <w:rPr>
          <w:rFonts w:ascii="Times New Roman" w:hAnsi="Times New Roman"/>
          <w:b/>
          <w:bCs/>
        </w:rPr>
      </w:pPr>
      <w:r>
        <w:rPr>
          <w:rFonts w:ascii="Times New Roman" w:hAnsi="Times New Roman"/>
          <w:b/>
          <w:bCs/>
        </w:rPr>
        <w:t>References</w:t>
      </w:r>
    </w:p>
    <w:p>
      <w:pPr>
        <w:sectPr>
          <w:footerReference w:type="default" r:id="rId2"/>
          <w:type w:val="nextPage"/>
          <w:pgSz w:w="12240" w:h="15840"/>
          <w:pgMar w:left="1440" w:right="1440" w:gutter="0" w:header="0" w:top="1440" w:footer="1440" w:bottom="1716"/>
          <w:lnNumType w:countBy="1" w:restart="continuous" w:distance="283"/>
          <w:pgNumType w:fmt="decimal"/>
          <w:formProt w:val="false"/>
          <w:textDirection w:val="lrTb"/>
          <w:docGrid w:type="default" w:linePitch="312" w:charSpace="4294960946"/>
        </w:sectPr>
      </w:pPr>
    </w:p>
    <w:p>
      <w:pPr>
        <w:pStyle w:val="Bibliography1"/>
        <w:rPr/>
      </w:pPr>
      <w:r>
        <w:rPr/>
        <w:t xml:space="preserve">Albouy, C., Velez, L., Coll, M., Colloca, F., Loc’h, F. L., Mouillot, D., &amp; Gravel, D. (2014). From projected species distribution to food-web structure under climate change. </w:t>
      </w:r>
      <w:r>
        <w:rPr>
          <w:i/>
        </w:rPr>
        <w:t>Global Change Biology</w:t>
      </w:r>
      <w:r>
        <w:rPr/>
        <w:t xml:space="preserve">, </w:t>
      </w:r>
      <w:r>
        <w:rPr>
          <w:i/>
        </w:rPr>
        <w:t>20</w:t>
      </w:r>
      <w:r>
        <w:rPr/>
        <w:t>(3), 730–741. https://doi.org/10.1111/gcb.12467</w:t>
      </w:r>
    </w:p>
    <w:p>
      <w:pPr>
        <w:pStyle w:val="Bibliography1"/>
        <w:rPr/>
      </w:pPr>
      <w:r>
        <w:rP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i/>
        </w:rPr>
        <w:t>Global Ecology and Biogeography</w:t>
      </w:r>
      <w:r>
        <w:rPr/>
        <w:t xml:space="preserve">, </w:t>
      </w:r>
      <w:r>
        <w:rPr>
          <w:i/>
        </w:rPr>
        <w:t>28</w:t>
      </w:r>
      <w:r>
        <w:rPr/>
        <w:t>(9), 1204–1218. https://doi.org/10.1111/geb.12925</w:t>
      </w:r>
    </w:p>
    <w:p>
      <w:pPr>
        <w:pStyle w:val="Bibliography1"/>
        <w:rPr/>
      </w:pPr>
      <w:r>
        <w:rPr/>
        <w:t xml:space="preserve">Bartomeus, I., Gravel, D., Tylianakis, J. M., Aizen, M. A., Dickie, I. A., &amp; Bernard‐Verdier, M. (2016). A common framework for identifying linkage rules across different types of interactions. </w:t>
      </w:r>
      <w:r>
        <w:rPr>
          <w:i/>
        </w:rPr>
        <w:t>Functional Ecology</w:t>
      </w:r>
      <w:r>
        <w:rPr/>
        <w:t xml:space="preserve">, </w:t>
      </w:r>
      <w:r>
        <w:rPr>
          <w:i/>
        </w:rPr>
        <w:t>30</w:t>
      </w:r>
      <w:r>
        <w:rPr/>
        <w:t>(12), 1894–1903. https://doi.org/10.1111/1365-2435.12666</w:t>
      </w:r>
    </w:p>
    <w:p>
      <w:pPr>
        <w:pStyle w:val="Bibliography1"/>
        <w:rPr/>
      </w:pPr>
      <w:r>
        <w:rPr/>
        <w:t xml:space="preserve">Berteaux, D., Ropars, P., &amp; Casajus, N. (2018). </w:t>
      </w:r>
      <w:r>
        <w:rPr>
          <w:lang w:val="fr-CA"/>
        </w:rPr>
        <w:t xml:space="preserve">Toundra Nunavik: Matrice des relations trophiques entre espèces du Labrador et du Québec nordique, v. 1.0 (1980-2010). </w:t>
      </w:r>
      <w:r>
        <w:rPr>
          <w:i/>
          <w:lang w:val="fr-CA"/>
        </w:rPr>
        <w:t>Nordicana D36</w:t>
      </w:r>
      <w:r>
        <w:rPr>
          <w:lang w:val="fr-CA"/>
        </w:rPr>
        <w:t>. https://doi.org/10.5885/45555CE-DA1FF11FA4254703</w:t>
      </w:r>
    </w:p>
    <w:p>
      <w:pPr>
        <w:pStyle w:val="Bibliography1"/>
        <w:rPr/>
      </w:pPr>
      <w:r>
        <w:rPr>
          <w:lang w:val="fr-CA"/>
        </w:rPr>
        <w:t xml:space="preserve">Blanchet, F. G., Cazelles, K., &amp; Gravel, D. (2020). </w:t>
      </w:r>
      <w:r>
        <w:rPr/>
        <w:t xml:space="preserve">Co-occurrence is not evidence of ecological interactions. </w:t>
      </w:r>
      <w:r>
        <w:rPr>
          <w:i/>
        </w:rPr>
        <w:t>Ecology Letters</w:t>
      </w:r>
      <w:r>
        <w:rPr/>
        <w:t xml:space="preserve">, </w:t>
      </w:r>
      <w:r>
        <w:rPr>
          <w:i/>
        </w:rPr>
        <w:t>23</w:t>
      </w:r>
      <w:r>
        <w:rPr/>
        <w:t>(7), 1050–1063. https://doi.org/10.1111/ele.13525</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i/>
        </w:rPr>
        <w:t>Ecology</w:t>
      </w:r>
      <w:r>
        <w:rPr/>
        <w:t xml:space="preserve">, </w:t>
      </w:r>
      <w:r>
        <w:rPr>
          <w:i/>
        </w:rPr>
        <w:t>87</w:t>
      </w:r>
      <w:r>
        <w:rPr/>
        <w:t>(10), 2411–2417. https://doi.org/10.1890/0012-9658(2006)87[2411:CBRINF]2.0.CO;2</w:t>
      </w:r>
    </w:p>
    <w:p>
      <w:pPr>
        <w:pStyle w:val="Bibliography1"/>
        <w:rPr/>
      </w:pPr>
      <w:r>
        <w:rPr/>
        <w:t xml:space="preserve">Bürkner, P.-C. (2017). </w:t>
      </w:r>
      <w:r>
        <w:rPr>
          <w:b/>
        </w:rPr>
        <w:t>brms</w:t>
      </w:r>
      <w:r>
        <w:rPr/>
        <w:t xml:space="preserve">: An </w:t>
      </w:r>
      <w:r>
        <w:rPr>
          <w:i/>
        </w:rPr>
        <w:t>R</w:t>
      </w:r>
      <w:r>
        <w:rPr/>
        <w:t xml:space="preserve"> Package for Bayesian Multilevel Models Using </w:t>
      </w:r>
      <w:r>
        <w:rPr>
          <w:i/>
        </w:rPr>
        <w:t>Stan</w:t>
      </w:r>
      <w:r>
        <w:rPr/>
        <w:t xml:space="preserve">. </w:t>
      </w:r>
      <w:r>
        <w:rPr>
          <w:i/>
        </w:rPr>
        <w:t>Journal of Statistical Software</w:t>
      </w:r>
      <w:r>
        <w:rPr/>
        <w:t xml:space="preserve">, </w:t>
      </w:r>
      <w:r>
        <w:rPr>
          <w:i/>
        </w:rPr>
        <w:t>80</w:t>
      </w:r>
      <w:r>
        <w:rPr/>
        <w:t>(1). https://doi.org/10.18637/jss.v080.i01</w:t>
      </w:r>
    </w:p>
    <w:p>
      <w:pPr>
        <w:pStyle w:val="Bibliography1"/>
        <w:rPr/>
      </w:pPr>
      <w:r>
        <w:rPr/>
        <w:t xml:space="preserve">Canard, E., Mouquet, N., Marescot, L., Gaston, K. J., Gravel, D., &amp; Mouillot, D. (2012). Emergence of Structural Patterns in Neutral Trophic Networks. </w:t>
      </w:r>
      <w:r>
        <w:rPr>
          <w:i/>
        </w:rPr>
        <w:t>PLOS ONE</w:t>
      </w:r>
      <w:r>
        <w:rPr/>
        <w:t xml:space="preserve">, </w:t>
      </w:r>
      <w:r>
        <w:rPr>
          <w:i/>
        </w:rPr>
        <w:t>7</w:t>
      </w:r>
      <w:r>
        <w:rPr/>
        <w:t>(8), e38295. https://doi.org/10.1371/journal.pone.0038295</w:t>
      </w:r>
    </w:p>
    <w:p>
      <w:pPr>
        <w:pStyle w:val="Bibliography1"/>
        <w:rPr/>
      </w:pPr>
      <w:r>
        <w:rPr/>
        <w:t xml:space="preserve">Caron, D., Maiorano, L., Thuiller, W., &amp; Pollock, L. J. (2022). Addressing the Eltonian shortfall with trait‐based interaction models. </w:t>
      </w:r>
      <w:r>
        <w:rPr>
          <w:i/>
        </w:rPr>
        <w:t>Ecology Letters</w:t>
      </w:r>
      <w:r>
        <w:rPr/>
        <w:t>, ele.13966. https://doi.org/10.1111/ele.13966</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Chamberlain, S., Barve, V., Mcglinn, D., Oldoni, D., Desmet, P., Geffert, L., &amp; Ram, K. (2022). </w:t>
      </w:r>
      <w:r>
        <w:rPr>
          <w:i/>
        </w:rPr>
        <w:t>rgbif: Interface to the global biodiversity information facility API</w:t>
      </w:r>
      <w:r>
        <w:rPr/>
        <w:t xml:space="preserve"> [Manual]. https://CRAN.R-project.org/package=rgbif</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Davis, J., &amp; Goadrich, M. (2006). The relationship between Precision-Recall and ROC curves. </w:t>
      </w:r>
      <w:r>
        <w:rPr>
          <w:i/>
        </w:rPr>
        <w:t>Proceedings of the 23rd International Conference on Machine Learning  - ICML ’06</w:t>
      </w:r>
      <w:r>
        <w:rPr/>
        <w:t>, 233–240. https://doi.org/10.1145/1143844.1143874</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i/>
        </w:rPr>
        <w:t>Science</w:t>
      </w:r>
      <w:r>
        <w:rPr/>
        <w:t xml:space="preserve">, </w:t>
      </w:r>
      <w:r>
        <w:rPr>
          <w:i/>
        </w:rPr>
        <w:t>333</w:t>
      </w:r>
      <w:r>
        <w:rPr/>
        <w:t>(6040), 301–306. https://doi.org/10.1126/science.1205106</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Fricke, E. C., Hsieh, C., Middleton, O., Gorczynski, D., Cappello, C. D., Sanisidro, O., Rowan, J., Svenning, J.-C., &amp; Beaudrot, L. (2022). Collapse of terrestrial mammal food webs since the Late Pleistocene. </w:t>
      </w:r>
      <w:r>
        <w:rPr>
          <w:i/>
        </w:rPr>
        <w:t>Science</w:t>
      </w:r>
      <w:r>
        <w:rPr/>
        <w:t xml:space="preserve">, </w:t>
      </w:r>
      <w:r>
        <w:rPr>
          <w:i/>
        </w:rPr>
        <w:t>377</w:t>
      </w:r>
      <w:r>
        <w:rPr/>
        <w:t>(6609), 1008–1011. https://doi.org/10.1126/science.abn4012</w:t>
      </w:r>
    </w:p>
    <w:p>
      <w:pPr>
        <w:pStyle w:val="Bibliography1"/>
        <w:rPr/>
      </w:pPr>
      <w:r>
        <w:rPr/>
        <w:t xml:space="preserve">Friedman, J. H. (2001). Greedy Function Approximation: A Gradient Boosting Machine. </w:t>
      </w:r>
      <w:r>
        <w:rPr>
          <w:i/>
        </w:rPr>
        <w:t>The Annals of Statistics</w:t>
      </w:r>
      <w:r>
        <w:rPr/>
        <w:t xml:space="preserve">, </w:t>
      </w:r>
      <w:r>
        <w:rPr>
          <w:i/>
        </w:rPr>
        <w:t>29</w:t>
      </w:r>
      <w:r>
        <w:rPr/>
        <w:t>(5), 1189–1232. JSTOR.</w:t>
      </w:r>
    </w:p>
    <w:p>
      <w:pPr>
        <w:pStyle w:val="Bibliography1"/>
        <w:rPr/>
      </w:pPr>
      <w:r>
        <w:rPr/>
        <w:t xml:space="preserve">Galiana, N., Lurgi, M., Claramunt-López, B., Fortin, M.-J., Leroux, S., Cazelles, K., Gravel, D., &amp; Montoya, J. M. (2018). The spatial scaling of species interaction networks. </w:t>
      </w:r>
      <w:r>
        <w:rPr>
          <w:i/>
        </w:rPr>
        <w:t>Nature Ecology &amp; Evolution</w:t>
      </w:r>
      <w:r>
        <w:rPr/>
        <w:t xml:space="preserve">, </w:t>
      </w:r>
      <w:r>
        <w:rPr>
          <w:i/>
        </w:rPr>
        <w:t>2</w:t>
      </w:r>
      <w:r>
        <w:rPr/>
        <w:t>(5), Article 5. https://doi.org/10.1038/s41559-018-0517-3</w:t>
      </w:r>
    </w:p>
    <w:p>
      <w:pPr>
        <w:pStyle w:val="Bibliography1"/>
        <w:rPr/>
      </w:pPr>
      <w:r>
        <w:rPr/>
        <w:t xml:space="preserve">Gelman, A. (2008). Scaling regression inputs by dividing by two standard deviations. </w:t>
      </w:r>
      <w:r>
        <w:rPr>
          <w:i/>
        </w:rPr>
        <w:t>Statistics in Medicine</w:t>
      </w:r>
      <w:r>
        <w:rPr/>
        <w:t xml:space="preserve">, </w:t>
      </w:r>
      <w:r>
        <w:rPr>
          <w:i/>
        </w:rPr>
        <w:t>27</w:t>
      </w:r>
      <w:r>
        <w:rPr/>
        <w:t>(15), 2865–2873. https://doi.org/10.1002/sim.3107</w:t>
      </w:r>
    </w:p>
    <w:p>
      <w:pPr>
        <w:pStyle w:val="Bibliography1"/>
        <w:rPr/>
      </w:pPr>
      <w:r>
        <w:rPr/>
        <w:t xml:space="preserve">Gómez, J. M., Verdú, M., &amp; Perfectti, F. (2010). Ecological interactions are evolutionarily conserved across the entire tree of life. </w:t>
      </w:r>
      <w:r>
        <w:rPr>
          <w:i/>
        </w:rPr>
        <w:t>Nature</w:t>
      </w:r>
      <w:r>
        <w:rPr/>
        <w:t xml:space="preserve">, </w:t>
      </w:r>
      <w:r>
        <w:rPr>
          <w:i/>
        </w:rPr>
        <w:t>465</w:t>
      </w:r>
      <w:r>
        <w:rPr/>
        <w:t>(7300), Article 7300. https://doi.org/10.1038/nature09113</w:t>
      </w:r>
    </w:p>
    <w:p>
      <w:pPr>
        <w:pStyle w:val="Bibliography1"/>
        <w:rPr/>
      </w:pPr>
      <w:r>
        <w:rPr/>
        <w:t xml:space="preserve">Gower, J. C. (1971). A General Coefficient of Similarity and Some of Its Properties. </w:t>
      </w:r>
      <w:r>
        <w:rPr>
          <w:i/>
        </w:rPr>
        <w:t>Biometrics</w:t>
      </w:r>
      <w:r>
        <w:rPr/>
        <w:t xml:space="preserve">, </w:t>
      </w:r>
      <w:r>
        <w:rPr>
          <w:i/>
        </w:rPr>
        <w:t>27</w:t>
      </w:r>
      <w:r>
        <w:rPr/>
        <w:t>(4), 857–871. https://doi.org/10.2307/2528823</w:t>
      </w:r>
    </w:p>
    <w:p>
      <w:pPr>
        <w:pStyle w:val="Bibliography1"/>
        <w:rPr/>
      </w:pPr>
      <w:r>
        <w:rPr/>
        <w:t xml:space="preserve">Gravel, D., Albouy, C., &amp; Thuiller, W. (2016). The meaning of functional trait composition of food webs for ecosystem functioning. </w:t>
      </w:r>
      <w:r>
        <w:rPr>
          <w:i/>
        </w:rPr>
        <w:t>Philosophical Transactions of the Royal Society B: Biological Sciences</w:t>
      </w:r>
      <w:r>
        <w:rPr/>
        <w:t xml:space="preserve">, </w:t>
      </w:r>
      <w:r>
        <w:rPr>
          <w:i/>
        </w:rPr>
        <w:t>371</w:t>
      </w:r>
      <w:r>
        <w:rPr/>
        <w:t>(1694), 20150268. https://doi.org/10.1098/rstb.2015.0268</w:t>
      </w:r>
    </w:p>
    <w:p>
      <w:pPr>
        <w:pStyle w:val="Bibliography1"/>
        <w:rPr/>
      </w:pPr>
      <w:r>
        <w:rP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i/>
        </w:rPr>
        <w:t>Ecography</w:t>
      </w:r>
      <w:r>
        <w:rPr/>
        <w:t xml:space="preserve">, </w:t>
      </w:r>
      <w:r>
        <w:rPr>
          <w:i/>
        </w:rPr>
        <w:t>42</w:t>
      </w:r>
      <w:r>
        <w:rPr/>
        <w:t>(3), 401–415. https://doi.org/10.1111/ecog.04006</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Hanley, J. A., &amp; McNeil, B. J. (1982). The meaning and use of the area under a receiver operating characteristic (ROC) curve. </w:t>
      </w:r>
      <w:r>
        <w:rPr>
          <w:i/>
        </w:rPr>
        <w:t>Radiology</w:t>
      </w:r>
      <w:r>
        <w:rPr/>
        <w:t xml:space="preserve">, </w:t>
      </w:r>
      <w:r>
        <w:rPr>
          <w:i/>
        </w:rPr>
        <w:t>143</w:t>
      </w:r>
      <w:r>
        <w:rPr/>
        <w:t>(1), 29–36. https://doi.org/10.1148/radiology.143.1.7063747</w:t>
      </w:r>
    </w:p>
    <w:p>
      <w:pPr>
        <w:pStyle w:val="Bibliography1"/>
        <w:rPr/>
      </w:pPr>
      <w:r>
        <w:rPr/>
        <w:t xml:space="preserve">Harvey, E., Gounand, I., Ward, C. L., &amp; Altermatt, F. (2017). Bridging ecology and conservation: From ecological networks to ecosystem function. </w:t>
      </w:r>
      <w:r>
        <w:rPr>
          <w:i/>
        </w:rPr>
        <w:t>Journal of Applied Ecology</w:t>
      </w:r>
      <w:r>
        <w:rPr/>
        <w:t xml:space="preserve">, </w:t>
      </w:r>
      <w:r>
        <w:rPr>
          <w:i/>
        </w:rPr>
        <w:t>54</w:t>
      </w:r>
      <w:r>
        <w:rPr/>
        <w:t>(2), 371–379. https://doi.org/10.1111/1365-2664.12769</w:t>
      </w:r>
    </w:p>
    <w:p>
      <w:pPr>
        <w:pStyle w:val="Bibliography1"/>
        <w:rPr/>
      </w:pPr>
      <w:r>
        <w:rPr/>
        <w:t xml:space="preserve">Hijmans, R. J. (2021). </w:t>
      </w:r>
      <w:r>
        <w:rPr>
          <w:i/>
        </w:rPr>
        <w:t>raster: Geographic data analysis and modeling</w:t>
      </w:r>
      <w:r>
        <w:rPr/>
        <w:t xml:space="preserve"> [Manual]. https://CRAN.R-project.org/package=raster</w:t>
      </w:r>
    </w:p>
    <w:p>
      <w:pPr>
        <w:pStyle w:val="Bibliography1"/>
        <w:rPr/>
      </w:pPr>
      <w:r>
        <w:rPr/>
        <w:t xml:space="preserve">Jetz, W., &amp; Pyron, R. A. (2018). The interplay of past diversification and evolutionary isolation with present imperilment across the amphibian tree of life. </w:t>
      </w:r>
      <w:r>
        <w:rPr>
          <w:i/>
        </w:rPr>
        <w:t>Nature Ecology &amp; Evolution</w:t>
      </w:r>
      <w:r>
        <w:rPr/>
        <w:t xml:space="preserve">, </w:t>
      </w:r>
      <w:r>
        <w:rPr>
          <w:i/>
        </w:rPr>
        <w:t>2</w:t>
      </w:r>
      <w:r>
        <w:rPr/>
        <w:t>(5), Article 5. https://doi.org/10.1038/s41559-018-0515-5</w:t>
      </w:r>
    </w:p>
    <w:p>
      <w:pPr>
        <w:pStyle w:val="Bibliography1"/>
        <w:rPr/>
      </w:pPr>
      <w:r>
        <w:rPr/>
        <w:t xml:space="preserve">Jetz, W., Thomas, G. H., Joy, J. B., Hartmann, K., &amp; Mooers, A. O. (2012). The global diversity of birds in space and time. </w:t>
      </w:r>
      <w:r>
        <w:rPr>
          <w:i/>
        </w:rPr>
        <w:t>Nature</w:t>
      </w:r>
      <w:r>
        <w:rPr/>
        <w:t xml:space="preserve">, </w:t>
      </w:r>
      <w:r>
        <w:rPr>
          <w:i/>
        </w:rPr>
        <w:t>491</w:t>
      </w:r>
      <w:r>
        <w:rPr/>
        <w:t>(7424), Article 7424. https://doi.org/10.1038/nature11631</w:t>
      </w:r>
    </w:p>
    <w:p>
      <w:pPr>
        <w:pStyle w:val="Bibliography1"/>
        <w:rPr/>
      </w:pPr>
      <w:r>
        <w:rPr/>
        <w:t xml:space="preserve">Jordano, P. (2016). Sampling networks of ecological interactions. </w:t>
      </w:r>
      <w:r>
        <w:rPr>
          <w:i/>
        </w:rPr>
        <w:t>Functional Ecology</w:t>
      </w:r>
      <w:r>
        <w:rPr/>
        <w:t xml:space="preserve">, </w:t>
      </w:r>
      <w:r>
        <w:rPr>
          <w:i/>
        </w:rPr>
        <w:t>30</w:t>
      </w:r>
      <w:r>
        <w:rPr/>
        <w:t>(12), 1883–1893. https://doi.org/10.1111/1365-2435.12763</w:t>
      </w:r>
    </w:p>
    <w:p>
      <w:pPr>
        <w:pStyle w:val="Bibliography1"/>
        <w:rPr/>
      </w:pPr>
      <w:r>
        <w:rPr/>
        <w:t xml:space="preserve">Laigle, I., Aubin, I., Digel, C., Brose, U., Boulangeat, I., &amp; Gravel, D. (2018). Species traits as drivers of food web structure. </w:t>
      </w:r>
      <w:r>
        <w:rPr>
          <w:i/>
        </w:rPr>
        <w:t>Oikos</w:t>
      </w:r>
      <w:r>
        <w:rPr/>
        <w:t xml:space="preserve">, </w:t>
      </w:r>
      <w:r>
        <w:rPr>
          <w:i/>
        </w:rPr>
        <w:t>127</w:t>
      </w:r>
      <w:r>
        <w:rPr/>
        <w:t>(2), 316–326. https://doi.org/10.1111/oik.04712</w:t>
      </w:r>
    </w:p>
    <w:p>
      <w:pPr>
        <w:pStyle w:val="Bibliography1"/>
        <w:rPr/>
      </w:pPr>
      <w:r>
        <w:rPr/>
        <w:t xml:space="preserve">Letten, A. D., &amp; Cornwell, W. K. (2015). Trees, branches and (square) roots: Why evolutionary relatedness is not linearly related to functional distance. </w:t>
      </w:r>
      <w:r>
        <w:rPr>
          <w:i/>
        </w:rPr>
        <w:t>Methods in Ecology and Evolution</w:t>
      </w:r>
      <w:r>
        <w:rPr/>
        <w:t xml:space="preserve">, </w:t>
      </w:r>
      <w:r>
        <w:rPr>
          <w:i/>
        </w:rPr>
        <w:t>6</w:t>
      </w:r>
      <w:r>
        <w:rPr/>
        <w:t>(4), 439–444. https://doi.org/10.1111/2041-210X.12237</w:t>
      </w:r>
    </w:p>
    <w:p>
      <w:pPr>
        <w:pStyle w:val="Bibliography1"/>
        <w:rPr/>
      </w:pPr>
      <w:r>
        <w:rPr/>
        <w:t xml:space="preserve">Leung, B., Hudgins, E. J., Potapova, A., &amp; Ruiz-Jaen, M. C. (2019). A new baseline for countrywide α-diversity and species distributions: Illustration using &gt;6,000 plant species in Panama. </w:t>
      </w:r>
      <w:r>
        <w:rPr>
          <w:i/>
        </w:rPr>
        <w:t>Ecological Applications</w:t>
      </w:r>
      <w:r>
        <w:rPr/>
        <w:t xml:space="preserve">, </w:t>
      </w:r>
      <w:r>
        <w:rPr>
          <w:i/>
        </w:rPr>
        <w:t>29</w:t>
      </w:r>
      <w:r>
        <w:rPr/>
        <w:t>(3), e01866. https://doi.org/10.1002/eap.1866</w:t>
      </w:r>
    </w:p>
    <w:p>
      <w:pPr>
        <w:pStyle w:val="Bibliography1"/>
        <w:rPr/>
      </w:pPr>
      <w:r>
        <w:rPr/>
        <w:t xml:space="preserve">Li, J., Luo, M., Wang, S., Gauzens, B., Hirt, M. R., Rosenbaum, B., &amp; Brose, U. (2023). A size-constrained feeding-niche model distinguishes predation patterns between aquatic and terrestrial food webs. </w:t>
      </w:r>
      <w:r>
        <w:rPr>
          <w:i/>
        </w:rPr>
        <w:t>Ecology Letters</w:t>
      </w:r>
      <w:r>
        <w:rPr/>
        <w:t xml:space="preserve">, </w:t>
      </w:r>
      <w:r>
        <w:rPr>
          <w:i/>
        </w:rPr>
        <w:t>26</w:t>
      </w:r>
      <w:r>
        <w:rPr/>
        <w:t>(1), 76–86. https://doi.org/10.1111/ele.14134</w:t>
      </w:r>
    </w:p>
    <w:p>
      <w:pPr>
        <w:pStyle w:val="Bibliography1"/>
        <w:rPr/>
      </w:pPr>
      <w:r>
        <w:rPr/>
        <w:t xml:space="preserve">Lindeman, R. L. (1942). The Trophic-Dynamic Aspect of Ecology. </w:t>
      </w:r>
      <w:r>
        <w:rPr>
          <w:i/>
        </w:rPr>
        <w:t>Ecology</w:t>
      </w:r>
      <w:r>
        <w:rPr/>
        <w:t xml:space="preserve">, </w:t>
      </w:r>
      <w:r>
        <w:rPr>
          <w:i/>
        </w:rPr>
        <w:t>23</w:t>
      </w:r>
      <w:r>
        <w:rPr/>
        <w:t>(4), 399–417. https://doi.org/10.2307/1930126</w:t>
      </w:r>
    </w:p>
    <w:p>
      <w:pPr>
        <w:pStyle w:val="Bibliography1"/>
        <w:rPr/>
      </w:pPr>
      <w:r>
        <w:rPr/>
        <w:t xml:space="preserve">Lurgi, M., Galiana, N., López, B. C., Joppa, L. N., &amp; Montoya, J. M. (2014). Network complexity and species traits mediate the effects of biological invasions on dynamic food webs. </w:t>
      </w:r>
      <w:r>
        <w:rPr>
          <w:i/>
        </w:rPr>
        <w:t>Frontiers in Ecology and Evolution</w:t>
      </w:r>
      <w:r>
        <w:rPr/>
        <w:t xml:space="preserve">, </w:t>
      </w:r>
      <w:r>
        <w:rPr>
          <w:i/>
        </w:rPr>
        <w:t>2</w:t>
      </w:r>
      <w:r>
        <w:rPr/>
        <w:t>. https://www.frontiersin.org/articles/10.3389/fevo.2014.00036</w:t>
      </w:r>
    </w:p>
    <w:p>
      <w:pPr>
        <w:pStyle w:val="Bibliography1"/>
        <w:rPr/>
      </w:pPr>
      <w:r>
        <w:rPr>
          <w:lang w:val="fr-CA"/>
        </w:rPr>
        <w:t xml:space="preserve">Lurgi, M., López, B. C., &amp; Montoya, J. M. (2012). </w:t>
      </w:r>
      <w:r>
        <w:rPr/>
        <w:t xml:space="preserve">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Magneville, C., Loiseau, N., Albouy, C., Casajus, N., Claverie, T., Escalas, A., Leprieur, F., Maire, E., Mouillot, D., &amp; Villéger, S. (2022). mFD: An R package to compute and illustrate the multiple facets of functional diversity. </w:t>
      </w:r>
      <w:r>
        <w:rPr>
          <w:i/>
        </w:rPr>
        <w:t>Ecography</w:t>
      </w:r>
      <w:r>
        <w:rPr/>
        <w:t xml:space="preserve">, </w:t>
      </w:r>
      <w:r>
        <w:rPr>
          <w:i/>
        </w:rPr>
        <w:t>2022</w:t>
      </w:r>
      <w:r>
        <w:rPr/>
        <w:t>(1). https://doi.org/10.1111/ecog.05904</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Mouchet, M. A., Villéger, S., Mason, N. W. H., &amp; Mouillot, D. (2010). Functional diversity measures: An overview of their redundancy and their ability to discriminate community assembly rules. </w:t>
      </w:r>
      <w:r>
        <w:rPr>
          <w:i/>
        </w:rPr>
        <w:t>Functional Ecology</w:t>
      </w:r>
      <w:r>
        <w:rPr/>
        <w:t xml:space="preserve">, </w:t>
      </w:r>
      <w:r>
        <w:rPr>
          <w:i/>
        </w:rPr>
        <w:t>24</w:t>
      </w:r>
      <w:r>
        <w:rPr/>
        <w:t>(4), 867–876. https://doi.org/10.1111/j.1365-2435.2010.01695.x</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Oliveira, B. F., São-Pedro, V. A., Santos-Barrera, G., Penone, C., &amp; Costa, G. C. (2017). AmphiBIO, a global database for amphibian ecological traits. </w:t>
      </w:r>
      <w:r>
        <w:rPr>
          <w:i/>
        </w:rPr>
        <w:t>Scientific Data</w:t>
      </w:r>
      <w:r>
        <w:rPr/>
        <w:t xml:space="preserve">, </w:t>
      </w:r>
      <w:r>
        <w:rPr>
          <w:i/>
        </w:rPr>
        <w:t>4</w:t>
      </w:r>
      <w:r>
        <w:rPr/>
        <w:t>(1), Article 1. https://doi.org/10.1038/sdata.2017.123</w:t>
      </w:r>
    </w:p>
    <w:p>
      <w:pPr>
        <w:pStyle w:val="Bibliography1"/>
        <w:rPr/>
      </w:pPr>
      <w:r>
        <w:rPr/>
        <w:t xml:space="preserve">Poisot, T., Bergeron, G., Cazelles, K., Dallas, T., Gravel, D., MacDonald, A., Mercier, B., Violet, C., Vissault, S., &amp; Chapman, D. (2021). Global knowledge gaps in species interaction networks data. </w:t>
      </w:r>
      <w:r>
        <w:rPr>
          <w:i/>
        </w:rPr>
        <w:t>Journal of Biogeography</w:t>
      </w:r>
      <w:r>
        <w:rPr/>
        <w:t>, jbi.14127. https://doi.org/10.1111/jbi.14127</w:t>
      </w:r>
    </w:p>
    <w:p>
      <w:pPr>
        <w:pStyle w:val="Bibliography1"/>
        <w:rPr/>
      </w:pPr>
      <w:r>
        <w:rPr/>
        <w:t xml:space="preserve">Pomeranz, J. P. F., Thompson, R. M., Poisot, T., &amp; Harding, J. S. (2019). Inferring predator–prey interactions in food webs. </w:t>
      </w:r>
      <w:r>
        <w:rPr>
          <w:i/>
        </w:rPr>
        <w:t>Methods in Ecology and Evolution</w:t>
      </w:r>
      <w:r>
        <w:rPr/>
        <w:t xml:space="preserve">, </w:t>
      </w:r>
      <w:r>
        <w:rPr>
          <w:i/>
        </w:rPr>
        <w:t>10</w:t>
      </w:r>
      <w:r>
        <w:rPr/>
        <w:t>(3), 356–367. https://doi.org/10.1111/2041-210X.13125</w:t>
      </w:r>
    </w:p>
    <w:p>
      <w:pPr>
        <w:pStyle w:val="Bibliography1"/>
        <w:rPr/>
      </w:pPr>
      <w:r>
        <w:rPr/>
        <w:t xml:space="preserve">R Core Team. (2022). </w:t>
      </w:r>
      <w:r>
        <w:rPr>
          <w:i/>
        </w:rPr>
        <w:t>R: A Language and Environment for Statistical Computing</w:t>
      </w:r>
      <w:r>
        <w:rPr/>
        <w:t>. R Foundation for Statistical Computing. https://www.R-project.org/</w:t>
      </w:r>
    </w:p>
    <w:p>
      <w:pPr>
        <w:pStyle w:val="Bibliography1"/>
        <w:rPr/>
      </w:pPr>
      <w:r>
        <w:rPr/>
        <w:t xml:space="preserve">Saito, T., &amp; Rehmsmeier, M. (2015). The Precision-Recall Plot Is More Informative than the ROC Plot When Evaluating Binary Classifiers on Imbalanced Datasets. </w:t>
      </w:r>
      <w:r>
        <w:rPr>
          <w:i/>
        </w:rPr>
        <w:t>PLOS ONE</w:t>
      </w:r>
      <w:r>
        <w:rPr/>
        <w:t xml:space="preserve">, </w:t>
      </w:r>
      <w:r>
        <w:rPr>
          <w:i/>
        </w:rPr>
        <w:t>10</w:t>
      </w:r>
      <w:r>
        <w:rPr/>
        <w:t>(3), e0118432. https://doi.org/10.1371/journal.pone.0118432</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Strydom, T., Bouskila, S., Banville, F., Barros, C., Caron, D., Farrell, M. J., Fortin, M.-J., Hemming, V., Mercier, B., Pollock, L. J., Runghen, R., Dalla Riva, G. V., &amp; Poisot, T. (2022). Food web reconstruction through phylogenetic transfer of low-rank network representation. </w:t>
      </w:r>
      <w:r>
        <w:rPr>
          <w:i/>
        </w:rPr>
        <w:t>Methods in Ecology and Evolution</w:t>
      </w:r>
      <w:r>
        <w:rPr/>
        <w:t xml:space="preserve">, </w:t>
      </w:r>
      <w:r>
        <w:rPr>
          <w:i/>
        </w:rPr>
        <w:t>13</w:t>
      </w:r>
      <w:r>
        <w:rPr/>
        <w:t>(12), 2838–2849. https://doi.org/10.1111/2041-210X.13835</w:t>
      </w:r>
    </w:p>
    <w:p>
      <w:pPr>
        <w:pStyle w:val="Bibliography1"/>
        <w:rPr/>
      </w:pPr>
      <w:r>
        <w:rPr/>
        <w:t xml:space="preserve">Strydom, T., Catchen, M. D., Banville, F., Caron, D., Dansereau, G., Desjardins-Proulx, P., Forero-Muñoz, N. R., Higino, G., Mercier, B., Gonzalez, A., Gravel, D., Pollock, L., &amp; Poisot, T. (2021). A roadmap towards predicting species interaction networks (across space and time). </w:t>
      </w:r>
      <w:r>
        <w:rPr>
          <w:i/>
        </w:rPr>
        <w:t>Philosophical Transactions of the Royal Society of London. Series B, Biological Sciences</w:t>
      </w:r>
      <w:r>
        <w:rPr/>
        <w:t xml:space="preserve">, </w:t>
      </w:r>
      <w:r>
        <w:rPr>
          <w:i/>
        </w:rPr>
        <w:t>376</w:t>
      </w:r>
      <w:r>
        <w:rPr/>
        <w:t>(1837), 20210063. https://doi.org/10.1098/rstb.2021.0063</w:t>
      </w:r>
    </w:p>
    <w:p>
      <w:pPr>
        <w:pStyle w:val="Bibliography1"/>
        <w:rPr/>
      </w:pPr>
      <w:r>
        <w:rPr/>
        <w:t xml:space="preserve">Thomson, R. C., Spinks, P. Q., &amp; Shaffer, H. B. (2021). A global phylogeny of turtles reveals a burst of climate-associated diversification on continental margins. </w:t>
      </w:r>
      <w:r>
        <w:rPr>
          <w:i/>
        </w:rPr>
        <w:t>Proceedings of the National Academy of Sciences</w:t>
      </w:r>
      <w:r>
        <w:rPr/>
        <w:t xml:space="preserve">, </w:t>
      </w:r>
      <w:r>
        <w:rPr>
          <w:i/>
        </w:rPr>
        <w:t>118</w:t>
      </w:r>
      <w:r>
        <w:rPr/>
        <w:t>(7), e2012215118. https://doi.org/10.1073/pnas.2012215118</w:t>
      </w:r>
    </w:p>
    <w:p>
      <w:pPr>
        <w:pStyle w:val="Bibliography1"/>
        <w:rPr/>
      </w:pPr>
      <w:r>
        <w:rPr/>
        <w:t xml:space="preserve">Tonini, J. F. R., Beard, K. H., Ferreira, R. B., Jetz, W., &amp; Pyron, R. A. (2016). Fully-sampled phylogenies of squamates reveal evolutionary patterns in threat status. </w:t>
      </w:r>
      <w:r>
        <w:rPr>
          <w:i/>
        </w:rPr>
        <w:t>Biological Conservation</w:t>
      </w:r>
      <w:r>
        <w:rPr/>
        <w:t xml:space="preserve">, </w:t>
      </w:r>
      <w:r>
        <w:rPr>
          <w:i/>
        </w:rPr>
        <w:t>204</w:t>
      </w:r>
      <w:r>
        <w:rPr/>
        <w:t>, 23–31. https://doi.org/10.1016/j.biocon.2016.03.039</w:t>
      </w:r>
    </w:p>
    <w:p>
      <w:pPr>
        <w:pStyle w:val="Bibliography1"/>
        <w:rPr/>
      </w:pPr>
      <w:r>
        <w:rP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i/>
        </w:rPr>
        <w:t>Biological Reviews</w:t>
      </w:r>
      <w:r>
        <w:rPr/>
        <w:t xml:space="preserve">, </w:t>
      </w:r>
      <w:r>
        <w:rPr>
          <w:i/>
        </w:rPr>
        <w:t>92</w:t>
      </w:r>
      <w:r>
        <w:rPr/>
        <w:t>(2), 698–715. https://doi.org/10.1111/brv.12252</w:t>
      </w:r>
    </w:p>
    <w:p>
      <w:pPr>
        <w:pStyle w:val="Bibliography1"/>
        <w:rPr/>
      </w:pPr>
      <w:r>
        <w:rPr/>
        <w:t xml:space="preserve">Upham, N. S., Esselstyn, J. A., &amp; Jetz, W. (2019). Inferring the mammal tree: Species-level sets of phylogenies for questions in ecology, evolution, and conservation. </w:t>
      </w:r>
      <w:r>
        <w:rPr>
          <w:i/>
        </w:rPr>
        <w:t>PLOS Biology</w:t>
      </w:r>
      <w:r>
        <w:rPr/>
        <w:t xml:space="preserve">, </w:t>
      </w:r>
      <w:r>
        <w:rPr>
          <w:i/>
        </w:rPr>
        <w:t>17</w:t>
      </w:r>
      <w:r>
        <w:rPr/>
        <w:t>(12), e3000494. https://doi.org/10.1371/journal.pbio.3000494</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Vermaat, J. E., Dunne, J. A., &amp; Gilbert, A. J. (2009). Major dimensions in food-web structure properties. </w:t>
      </w:r>
      <w:r>
        <w:rPr>
          <w:i/>
        </w:rPr>
        <w:t>Ecology</w:t>
      </w:r>
      <w:r>
        <w:rPr/>
        <w:t xml:space="preserve">, </w:t>
      </w:r>
      <w:r>
        <w:rPr>
          <w:i/>
        </w:rPr>
        <w:t>90</w:t>
      </w:r>
      <w:r>
        <w:rPr/>
        <w:t>(1), 278–282. https://doi.org/10.1890/07-0978.1</w:t>
      </w:r>
    </w:p>
    <w:p>
      <w:pPr>
        <w:pStyle w:val="Bibliography1"/>
        <w:rPr/>
      </w:pPr>
      <w:r>
        <w:rPr/>
        <w:t xml:space="preserve">Wang, S., &amp; Brose, U. (2018). Biodiversity and ecosystem functioning in food webs: The vertical diversity hypothesis. </w:t>
      </w:r>
      <w:r>
        <w:rPr>
          <w:i/>
        </w:rPr>
        <w:t>Ecology Letters</w:t>
      </w:r>
      <w:r>
        <w:rPr/>
        <w:t xml:space="preserve">, </w:t>
      </w:r>
      <w:r>
        <w:rPr>
          <w:i/>
        </w:rPr>
        <w:t>21</w:t>
      </w:r>
      <w:r>
        <w:rPr/>
        <w:t>(1), 9–20. https://doi.org/10.1111/ele.12865</w:t>
      </w:r>
    </w:p>
    <w:p>
      <w:pPr>
        <w:pStyle w:val="Bibliography1"/>
        <w:rPr/>
      </w:pPr>
      <w:r>
        <w:rPr/>
        <w:t xml:space="preserve">Williams, R. J., &amp; Martinez, N. D. (2008). Success and Its Limits among Structural Models of Complex Food Webs. </w:t>
      </w:r>
      <w:r>
        <w:rPr>
          <w:i/>
        </w:rPr>
        <w:t>Journal of Animal Ecology</w:t>
      </w:r>
      <w:r>
        <w:rPr/>
        <w:t xml:space="preserve">, </w:t>
      </w:r>
      <w:r>
        <w:rPr>
          <w:i/>
        </w:rPr>
        <w:t>77</w:t>
      </w:r>
      <w:r>
        <w:rPr/>
        <w:t>(3), 512–519.</w:t>
      </w:r>
    </w:p>
    <w:p>
      <w:pPr>
        <w:pStyle w:val="Bibliography1"/>
        <w:rPr/>
      </w:pPr>
      <w:r>
        <w:rPr/>
        <w:t xml:space="preserve">Wilman, H., Belmaker, J., Simpson, J., Rosa, C. de la, Rivadeneira, M. M., &amp; Jetz, W. (2014). EltonTraits 1.0: Species-level foraging attributes of the world’s birds and mammals. </w:t>
      </w:r>
      <w:r>
        <w:rPr>
          <w:i/>
        </w:rPr>
        <w:t>Ecology</w:t>
      </w:r>
      <w:r>
        <w:rPr/>
        <w:t xml:space="preserve">, </w:t>
      </w:r>
      <w:r>
        <w:rPr>
          <w:i/>
        </w:rPr>
        <w:t>95</w:t>
      </w:r>
      <w:r>
        <w:rPr/>
        <w:t>(7), 2027–2027. https://doi.org/10.1890/13-1917.1</w:t>
      </w:r>
    </w:p>
    <w:p>
      <w:pPr>
        <w:pStyle w:val="Bibliography1"/>
        <w:rPr/>
      </w:pPr>
      <w:r>
        <w:rPr/>
        <w:t xml:space="preserve">Zurell, D., Zimmermann, N. E., Gross, H., Baltensweiler, A., Sattler, T., &amp; Wüest, R. O. (2020). Testing species assemblage predictions from stacked and joint species distribution models. </w:t>
      </w:r>
      <w:r>
        <w:rPr>
          <w:i/>
        </w:rPr>
        <w:t>Journal of Biogeography</w:t>
      </w:r>
      <w:r>
        <w:rPr/>
        <w:t xml:space="preserve">, </w:t>
      </w:r>
      <w:r>
        <w:rPr>
          <w:i/>
        </w:rPr>
        <w:t>47</w:t>
      </w:r>
      <w:r>
        <w:rPr/>
        <w:t>(1), 101–113. https://doi.org/10.1111/jbi.13608</w:t>
      </w:r>
    </w:p>
    <w:p>
      <w:pPr>
        <w:sectPr>
          <w:type w:val="continuous"/>
          <w:pgSz w:w="12240" w:h="15840"/>
          <w:pgMar w:left="1440" w:right="1440" w:gutter="0" w:header="0" w:top="1440" w:footer="1440" w:bottom="1716"/>
          <w:lnNumType w:countBy="1" w:restart="continuous" w:distance="283"/>
          <w:formProt w:val="false"/>
          <w:textDirection w:val="lrTb"/>
          <w:docGrid w:type="default" w:linePitch="312" w:charSpace="4294960946"/>
        </w:sectPr>
      </w:pPr>
    </w:p>
    <w:p>
      <w:pPr>
        <w:pStyle w:val="Normal"/>
        <w:spacing w:lineRule="auto" w:line="480"/>
        <w:rPr>
          <w:rFonts w:ascii="Times New Roman" w:hAnsi="Times New Roman"/>
          <w:b/>
          <w:bCs/>
          <w:del w:id="428" w:author="Dominique Caron" w:date="2023-12-27T11:12:21Z"/>
        </w:rPr>
      </w:pPr>
      <w:del w:id="427" w:author="Dominique Caron" w:date="2023-12-27T11:12:21Z">
        <w:r>
          <w:rPr>
            <w:rFonts w:ascii="Times New Roman" w:hAnsi="Times New Roman"/>
            <w:b/>
            <w:bCs/>
          </w:rPr>
        </w:r>
      </w:del>
    </w:p>
    <w:p>
      <w:pPr>
        <w:sectPr>
          <w:type w:val="continuous"/>
          <w:pgSz w:w="12240" w:h="15840"/>
          <w:pgMar w:left="1440" w:right="1440" w:gutter="0" w:header="0" w:top="1440" w:footer="1440" w:bottom="1716"/>
          <w:lnNumType w:countBy="1" w:restart="continuous" w:distance="283"/>
          <w:formProt w:val="false"/>
          <w:textDirection w:val="lrTb"/>
          <w:docGrid w:type="default" w:linePitch="312" w:charSpace="4294960946"/>
        </w:sectPr>
        <w:pStyle w:val="Normal"/>
        <w:rPr>
          <w:rFonts w:ascii="Times New Roman" w:hAnsi="Times New Roman"/>
          <w:b/>
          <w:bCs/>
        </w:rPr>
      </w:pPr>
      <w:r>
        <w:rPr>
          <w:rFonts w:ascii="Times New Roman" w:hAnsi="Times New Roman"/>
          <w:b/>
          <w:bCs/>
        </w:rPr>
      </w:r>
      <w:r>
        <w:br w:type="page"/>
      </w:r>
    </w:p>
    <w:p>
      <w:pPr>
        <w:pStyle w:val="Normal"/>
        <w:spacing w:lineRule="auto" w:line="480"/>
        <w:rPr>
          <w:rFonts w:ascii="Times New Roman" w:hAnsi="Times New Roman"/>
          <w:b/>
          <w:bCs/>
        </w:rPr>
      </w:pPr>
      <w:r>
        <w:rPr>
          <w:rFonts w:ascii="Times New Roman" w:hAnsi="Times New Roman"/>
          <w:b/>
          <w:bCs/>
        </w:rPr>
        <w:t>Data Accessibility Statement</w:t>
      </w:r>
    </w:p>
    <w:p>
      <w:pPr>
        <w:pStyle w:val="Normal"/>
        <w:spacing w:lineRule="auto" w:line="480"/>
        <w:rPr/>
      </w:pPr>
      <w:r>
        <w:rPr>
          <w:rFonts w:ascii="Times New Roman" w:hAnsi="Times New Roman"/>
        </w:rPr>
        <w:t xml:space="preserve">All data sources have been previously published. All data used in the analyses and relevant code are archived on the Open Science Framework repository </w:t>
      </w:r>
      <w:hyperlink r:id="rId3">
        <w:r>
          <w:rPr>
            <w:rStyle w:val="Hyperlink"/>
          </w:rPr>
          <w:t>OSF | Interaction model Transferability</w:t>
        </w:r>
      </w:hyperlink>
      <w:r>
        <w:rPr>
          <w:rFonts w:ascii="Times New Roman" w:hAnsi="Times New Roman"/>
        </w:rPr>
        <w:t>.</w:t>
      </w:r>
      <w:r>
        <w:br w:type="page"/>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r>
        <w:br w:type="page"/>
      </w:r>
    </w:p>
    <w:p>
      <w:pPr>
        <w:pStyle w:val="Normal"/>
        <w:rPr/>
      </w:pPr>
      <w:r>
        <w:rPr/>
      </w:r>
      <w:r>
        <mc:AlternateContent>
          <mc:Choice Requires="wps">
            <w:drawing>
              <wp:anchor behindDoc="0" distT="0" distB="0" distL="0" distR="0" simplePos="0" locked="0" layoutInCell="0" allowOverlap="1" relativeHeight="3">
                <wp:simplePos x="0" y="0"/>
                <wp:positionH relativeFrom="column">
                  <wp:posOffset>545465</wp:posOffset>
                </wp:positionH>
                <wp:positionV relativeFrom="paragraph">
                  <wp:posOffset>165735</wp:posOffset>
                </wp:positionV>
                <wp:extent cx="4852670" cy="2829560"/>
                <wp:effectExtent l="0" t="0" r="0" b="0"/>
                <wp:wrapTopAndBottom/>
                <wp:docPr id="15" name="Frame1"/>
                <a:graphic xmlns:a="http://schemas.openxmlformats.org/drawingml/2006/main">
                  <a:graphicData uri="http://schemas.microsoft.com/office/word/2010/wordprocessingShape">
                    <wps:wsp>
                      <wps:cNvSpPr txBox="1"/>
                      <wps:spPr>
                        <a:xfrm>
                          <a:off x="0" y="0"/>
                          <a:ext cx="4852670" cy="2829560"/>
                        </a:xfrm>
                        <a:prstGeom prst="rect"/>
                        <a:solidFill>
                          <a:srgbClr val="FFFFFF">
                            <a:alpha val="0"/>
                          </a:srgbClr>
                        </a:solidFill>
                        <a:ln>
                          <a:solidFill>
                            <a:srgbClr val="000000"/>
                          </a:solidFill>
                        </a:ln>
                      </wps:spPr>
                      <wps:txbx>
                        <w:txbxContent>
                          <w:p>
                            <w:pPr>
                              <w:pStyle w:val="Table"/>
                              <w:spacing w:before="120" w:after="120"/>
                              <w:rPr>
                                <w:ins w:id="429" w:author="Dominique Caron" w:date="2023-12-27T11:10:51Z"/>
                              </w:rPr>
                            </w:pPr>
                            <w:r>
                              <w:rPr/>
                              <w:t xml:space="preserve">Table </w:t>
                            </w:r>
                            <w:r>
                              <w:rPr/>
                              <w:fldChar w:fldCharType="begin"/>
                            </w:r>
                            <w:r>
                              <w:rPr/>
                              <w:instrText xml:space="preserve"> SEQ Table \* ARABIC </w:instrText>
                            </w:r>
                            <w:r>
                              <w:rPr/>
                              <w:fldChar w:fldCharType="separate"/>
                            </w:r>
                            <w:r>
                              <w:rPr/>
                              <w:t>1</w:t>
                            </w:r>
                            <w:r>
                              <w:rPr/>
                              <w:fldChar w:fldCharType="end"/>
                            </w:r>
                            <w:r>
                              <w:rPr/>
                              <w:t xml:space="preserve">: </w:t>
                            </w:r>
                            <w:r>
                              <w:rPr>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pPr>
                            <w:r>
                              <w:rPr/>
                              <w:drawing>
                                <wp:inline distT="0" distB="0" distL="0" distR="0">
                                  <wp:extent cx="4859020" cy="1765935"/>
                                  <wp:effectExtent l="0" t="0" r="0" b="0"/>
                                  <wp:docPr id="16" name="Object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ject15" descr="" title=""/>
                                          <pic:cNvPicPr>
                                            <a:picLocks noChangeAspect="1" noChangeArrowheads="1"/>
                                          </pic:cNvPicPr>
                                        </pic:nvPicPr>
                                        <pic:blipFill>
                                          <a:blip/>
                                          <a:stretch>
                                            <a:fillRect/>
                                          </a:stretch>
                                        </pic:blipFill>
                                        <pic:spPr bwMode="auto">
                                          <a:xfrm>
                                            <a:off x="0" y="0"/>
                                            <a:ext cx="4859020" cy="1765935"/>
                                          </a:xfrm>
                                          <a:prstGeom prst="rect">
                                            <a:avLst/>
                                          </a:prstGeom>
                                        </pic:spPr>
                                      </pic:pic>
                                    </a:graphicData>
                                  </a:graphic>
                                </wp:inline>
                              </w:drawing>
                            </w:r>
                          </w:p>
                        </w:txbxContent>
                      </wps:txbx>
                      <wps:bodyPr anchor="t" lIns="0" tIns="0" rIns="0" bIns="0">
                        <a:noAutofit/>
                      </wps:bodyPr>
                    </wps:wsp>
                  </a:graphicData>
                </a:graphic>
              </wp:anchor>
            </w:drawing>
          </mc:Choice>
          <mc:Fallback>
            <w:pict>
              <v:rect strokecolor="#000000" strokeweight="0pt" style="position:absolute;rotation:-0;width:382.1pt;height:222.8pt;mso-wrap-distance-left:0pt;mso-wrap-distance-right:0pt;mso-wrap-distance-top:0pt;mso-wrap-distance-bottom:0pt;margin-top:13.05pt;mso-position-vertical-relative:text;margin-left:42.95pt;mso-position-horizontal-relative:text">
                <v:textbox inset="0in,0in,0in,0in">
                  <w:txbxContent>
                    <w:p>
                      <w:pPr>
                        <w:pStyle w:val="Table"/>
                        <w:spacing w:before="120" w:after="120"/>
                        <w:rPr>
                          <w:ins w:id="430" w:author="Dominique Caron" w:date="2023-12-27T11:10:51Z"/>
                        </w:rPr>
                      </w:pPr>
                      <w:r>
                        <w:rPr/>
                        <w:t xml:space="preserve">Table </w:t>
                      </w:r>
                      <w:r>
                        <w:rPr/>
                        <w:fldChar w:fldCharType="begin"/>
                      </w:r>
                      <w:r>
                        <w:rPr/>
                        <w:instrText xml:space="preserve"> SEQ Table \* ARABIC </w:instrText>
                      </w:r>
                      <w:r>
                        <w:rPr/>
                        <w:fldChar w:fldCharType="separate"/>
                      </w:r>
                      <w:r>
                        <w:rPr/>
                        <w:t>1</w:t>
                      </w:r>
                      <w:r>
                        <w:rPr/>
                        <w:fldChar w:fldCharType="end"/>
                      </w:r>
                      <w:r>
                        <w:rPr/>
                        <w:t xml:space="preserve">: </w:t>
                      </w:r>
                      <w:r>
                        <w:rPr>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pPr>
                      <w:r>
                        <w:rPr/>
                        <w:drawing>
                          <wp:inline distT="0" distB="0" distL="0" distR="0">
                            <wp:extent cx="4859020" cy="1765935"/>
                            <wp:effectExtent l="0" t="0" r="0" b="0"/>
                            <wp:docPr id="17" name="Object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ject15" descr="" title=""/>
                                    <pic:cNvPicPr>
                                      <a:picLocks noChangeAspect="1" noChangeArrowheads="1"/>
                                    </pic:cNvPicPr>
                                  </pic:nvPicPr>
                                  <pic:blipFill>
                                    <a:blip/>
                                    <a:stretch>
                                      <a:fillRect/>
                                    </a:stretch>
                                  </pic:blipFill>
                                  <pic:spPr bwMode="auto">
                                    <a:xfrm>
                                      <a:off x="0" y="0"/>
                                      <a:ext cx="4859020" cy="1765935"/>
                                    </a:xfrm>
                                    <a:prstGeom prst="rect">
                                      <a:avLst/>
                                    </a:prstGeom>
                                  </pic:spPr>
                                </pic:pic>
                              </a:graphicData>
                            </a:graphic>
                          </wp:inline>
                        </w:drawing>
                      </w:r>
                    </w:p>
                  </w:txbxContent>
                </v:textbox>
                <w10:wrap type="topAndBottom"/>
              </v:rect>
            </w:pict>
          </mc:Fallback>
        </mc:AlternateContent>
      </w:r>
    </w:p>
    <w:p>
      <w:pPr>
        <w:pStyle w:val="Normal"/>
        <w:spacing w:lineRule="auto" w:line="48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4">
                <wp:simplePos x="0" y="0"/>
                <wp:positionH relativeFrom="column">
                  <wp:posOffset>623570</wp:posOffset>
                </wp:positionH>
                <wp:positionV relativeFrom="paragraph">
                  <wp:posOffset>635</wp:posOffset>
                </wp:positionV>
                <wp:extent cx="4696460" cy="4382770"/>
                <wp:effectExtent l="0" t="0" r="0" b="0"/>
                <wp:wrapSquare wrapText="bothSides"/>
                <wp:docPr id="18" name="Frame2"/>
                <a:graphic xmlns:a="http://schemas.openxmlformats.org/drawingml/2006/main">
                  <a:graphicData uri="http://schemas.microsoft.com/office/word/2010/wordprocessingShape">
                    <wps:wsp>
                      <wps:cNvSpPr txBox="1"/>
                      <wps:spPr>
                        <a:xfrm>
                          <a:off x="0" y="0"/>
                          <a:ext cx="4696460" cy="4382770"/>
                        </a:xfrm>
                        <a:prstGeom prst="rect"/>
                        <a:solidFill>
                          <a:srgbClr val="FFFFFF">
                            <a:alpha val="0"/>
                          </a:srgbClr>
                        </a:solidFill>
                        <a:ln>
                          <a:solidFill>
                            <a:srgbClr val="000000"/>
                          </a:solidFill>
                        </a:ln>
                      </wps:spPr>
                      <wps:txbx>
                        <w:txbxContent>
                          <w:p>
                            <w:pPr>
                              <w:pStyle w:val="Table"/>
                              <w:spacing w:before="120" w:after="120"/>
                              <w:rPr>
                                <w:ins w:id="431" w:author="Dominique Caron" w:date="2023-12-27T11:11:54Z"/>
                              </w:rPr>
                            </w:pPr>
                            <w:r>
                              <w:rPr/>
                              <w:t xml:space="preserve">Table </w:t>
                            </w:r>
                            <w:r>
                              <w:rPr/>
                              <w:fldChar w:fldCharType="begin"/>
                            </w:r>
                            <w:r>
                              <w:rPr/>
                              <w:instrText xml:space="preserve"> SEQ Table \* ARABIC </w:instrText>
                            </w:r>
                            <w:r>
                              <w:rPr/>
                              <w:fldChar w:fldCharType="separate"/>
                            </w:r>
                            <w:r>
                              <w:rPr/>
                              <w:t>2</w:t>
                            </w:r>
                            <w:r>
                              <w:rPr/>
                              <w:fldChar w:fldCharType="end"/>
                            </w:r>
                            <w:r>
                              <w:rPr/>
                              <w:t>: Area under the receiver operating curve (AUC) and area under the precision-recall-gain curve (AUPRG) where each food web model is used to predict food web data.</w:t>
                            </w:r>
                          </w:p>
                          <w:p>
                            <w:pPr>
                              <w:pStyle w:val="Table"/>
                              <w:widowControl/>
                              <w:suppressLineNumbers/>
                              <w:suppressAutoHyphens w:val="true"/>
                              <w:bidi w:val="0"/>
                              <w:spacing w:before="120" w:after="120"/>
                              <w:jc w:val="start"/>
                              <w:rPr/>
                            </w:pPr>
                            <w:r>
                              <w:rPr/>
                              <w:drawing>
                                <wp:inline distT="0" distB="0" distL="0" distR="0">
                                  <wp:extent cx="4679950" cy="3242310"/>
                                  <wp:effectExtent l="0" t="0" r="0" b="0"/>
                                  <wp:docPr id="19" name="Object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ject16" descr="" title=""/>
                                          <pic:cNvPicPr>
                                            <a:picLocks noChangeAspect="1" noChangeArrowheads="1"/>
                                          </pic:cNvPicPr>
                                        </pic:nvPicPr>
                                        <pic:blipFill>
                                          <a:blip/>
                                          <a:stretch>
                                            <a:fillRect/>
                                          </a:stretch>
                                        </pic:blipFill>
                                        <pic:spPr bwMode="auto">
                                          <a:xfrm>
                                            <a:off x="0" y="0"/>
                                            <a:ext cx="4679950" cy="3242310"/>
                                          </a:xfrm>
                                          <a:prstGeom prst="rect">
                                            <a:avLst/>
                                          </a:prstGeom>
                                        </pic:spPr>
                                      </pic:pic>
                                    </a:graphicData>
                                  </a:graphic>
                                </wp:inline>
                              </w:drawing>
                            </w:r>
                          </w:p>
                        </w:txbxContent>
                      </wps:txbx>
                      <wps:bodyPr anchor="t" lIns="0" tIns="0" rIns="0" bIns="0">
                        <a:noAutofit/>
                      </wps:bodyPr>
                    </wps:wsp>
                  </a:graphicData>
                </a:graphic>
              </wp:anchor>
            </w:drawing>
          </mc:Choice>
          <mc:Fallback>
            <w:pict>
              <v:rect strokecolor="#000000" strokeweight="0pt" style="position:absolute;rotation:-0;width:369.8pt;height:345.1pt;mso-wrap-distance-left:0pt;mso-wrap-distance-right:0pt;mso-wrap-distance-top:0pt;mso-wrap-distance-bottom:0pt;margin-top:0.05pt;mso-position-vertical-relative:text;margin-left:49.1pt;mso-position-horizontal-relative:text">
                <v:textbox inset="0in,0in,0in,0in">
                  <w:txbxContent>
                    <w:p>
                      <w:pPr>
                        <w:pStyle w:val="Table"/>
                        <w:spacing w:before="120" w:after="120"/>
                        <w:rPr>
                          <w:ins w:id="432" w:author="Dominique Caron" w:date="2023-12-27T11:11:54Z"/>
                        </w:rPr>
                      </w:pPr>
                      <w:r>
                        <w:rPr/>
                        <w:t xml:space="preserve">Table </w:t>
                      </w:r>
                      <w:r>
                        <w:rPr/>
                        <w:fldChar w:fldCharType="begin"/>
                      </w:r>
                      <w:r>
                        <w:rPr/>
                        <w:instrText xml:space="preserve"> SEQ Table \* ARABIC </w:instrText>
                      </w:r>
                      <w:r>
                        <w:rPr/>
                        <w:fldChar w:fldCharType="separate"/>
                      </w:r>
                      <w:r>
                        <w:rPr/>
                        <w:t>2</w:t>
                      </w:r>
                      <w:r>
                        <w:rPr/>
                        <w:fldChar w:fldCharType="end"/>
                      </w:r>
                      <w:r>
                        <w:rPr/>
                        <w:t>: Area under the receiver operating curve (AUC) and area under the precision-recall-gain curve (AUPRG) where each food web model is used to predict food web data.</w:t>
                      </w:r>
                    </w:p>
                    <w:p>
                      <w:pPr>
                        <w:pStyle w:val="Table"/>
                        <w:widowControl/>
                        <w:suppressLineNumbers/>
                        <w:suppressAutoHyphens w:val="true"/>
                        <w:bidi w:val="0"/>
                        <w:spacing w:before="120" w:after="120"/>
                        <w:jc w:val="start"/>
                        <w:rPr/>
                      </w:pPr>
                      <w:r>
                        <w:rPr/>
                        <w:drawing>
                          <wp:inline distT="0" distB="0" distL="0" distR="0">
                            <wp:extent cx="4679950" cy="3242310"/>
                            <wp:effectExtent l="0" t="0" r="0" b="0"/>
                            <wp:docPr id="20" name="Object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ject16" descr="" title=""/>
                                    <pic:cNvPicPr>
                                      <a:picLocks noChangeAspect="1" noChangeArrowheads="1"/>
                                    </pic:cNvPicPr>
                                  </pic:nvPicPr>
                                  <pic:blipFill>
                                    <a:blip/>
                                    <a:stretch>
                                      <a:fillRect/>
                                    </a:stretch>
                                  </pic:blipFill>
                                  <pic:spPr bwMode="auto">
                                    <a:xfrm>
                                      <a:off x="0" y="0"/>
                                      <a:ext cx="4679950" cy="3242310"/>
                                    </a:xfrm>
                                    <a:prstGeom prst="rect">
                                      <a:avLst/>
                                    </a:prstGeom>
                                  </pic:spPr>
                                </pic:pic>
                              </a:graphicData>
                            </a:graphic>
                          </wp:inline>
                        </w:drawing>
                      </w:r>
                    </w:p>
                  </w:txbxContent>
                </v:textbox>
                <w10:wrap type="square"/>
              </v:rect>
            </w:pict>
          </mc:Fallback>
        </mc:AlternateContent>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r>
        <w:br w:type="page"/>
      </w:r>
    </w:p>
    <w:p>
      <w:pPr>
        <w:pStyle w:val="Normal"/>
        <w:keepNext w:val="true"/>
        <w:spacing w:lineRule="auto" w:line="480"/>
        <w:rPr>
          <w:ins w:id="435" w:author="Dominique Caron" w:date="2023-12-27T14:29:12Z"/>
        </w:rPr>
      </w:pPr>
      <w:del w:id="433" w:author="Dominique Caron" w:date="2023-12-27T14:27:51Z">
        <w:r>
          <w:rPr/>
          <w:drawing>
            <wp:inline distT="0" distB="0" distL="0" distR="0">
              <wp:extent cx="5452745" cy="6448425"/>
              <wp:effectExtent l="0" t="0" r="0" b="0"/>
              <wp:docPr id="21" name="Picture 1" descr="A screenshot of a computer screen&#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A screenshot of a computer screen&#10;&#10;Description automatically generated" title=""/>
                      <pic:cNvPicPr>
                        <a:picLocks noChangeAspect="1" noChangeArrowheads="1"/>
                      </pic:cNvPicPr>
                    </pic:nvPicPr>
                    <pic:blipFill>
                      <a:blip r:embed="rId4"/>
                      <a:stretch>
                        <a:fillRect/>
                      </a:stretch>
                    </pic:blipFill>
                    <pic:spPr bwMode="auto">
                      <a:xfrm>
                        <a:off x="0" y="0"/>
                        <a:ext cx="5452745" cy="6448425"/>
                      </a:xfrm>
                      <a:prstGeom prst="rect">
                        <a:avLst/>
                      </a:prstGeom>
                    </pic:spPr>
                  </pic:pic>
                </a:graphicData>
              </a:graphic>
            </wp:inline>
          </w:drawing>
        </w:r>
      </w:del>
      <w:del w:id="434" w:author="Dominique Caron" w:date="2023-12-27T14:29:09Z">
        <w:r>
          <w:rPr/>
          <w:drawing>
            <wp:inline distT="0" distB="0" distL="0" distR="0">
              <wp:extent cx="5452745" cy="6482715"/>
              <wp:effectExtent l="0" t="0" r="0" b="0"/>
              <wp:docPr id="2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title=""/>
                      <pic:cNvPicPr>
                        <a:picLocks noChangeAspect="1" noChangeArrowheads="1"/>
                      </pic:cNvPicPr>
                    </pic:nvPicPr>
                    <pic:blipFill>
                      <a:blip r:embed="rId5"/>
                      <a:stretch>
                        <a:fillRect/>
                      </a:stretch>
                    </pic:blipFill>
                    <pic:spPr bwMode="auto">
                      <a:xfrm>
                        <a:off x="0" y="0"/>
                        <a:ext cx="5452745" cy="6482715"/>
                      </a:xfrm>
                      <a:prstGeom prst="rect">
                        <a:avLst/>
                      </a:prstGeom>
                    </pic:spPr>
                  </pic:pic>
                </a:graphicData>
              </a:graphic>
            </wp:inline>
          </w:drawing>
        </w:r>
      </w:del>
      <w:r>
        <w:rPr/>
        <w:drawing>
          <wp:inline distT="0" distB="0" distL="0" distR="0">
            <wp:extent cx="5452745" cy="6482715"/>
            <wp:effectExtent l="0" t="0" r="0" b="0"/>
            <wp:docPr id="23"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title=""/>
                    <pic:cNvPicPr>
                      <a:picLocks noChangeAspect="1" noChangeArrowheads="1"/>
                    </pic:cNvPicPr>
                  </pic:nvPicPr>
                  <pic:blipFill>
                    <a:blip r:embed="rId6"/>
                    <a:stretch>
                      <a:fillRect/>
                    </a:stretch>
                  </pic:blipFill>
                  <pic:spPr bwMode="auto">
                    <a:xfrm>
                      <a:off x="0" y="0"/>
                      <a:ext cx="5452745" cy="6482715"/>
                    </a:xfrm>
                    <a:prstGeom prst="rect">
                      <a:avLst/>
                    </a:prstGeom>
                  </pic:spPr>
                </pic:pic>
              </a:graphicData>
            </a:graphic>
          </wp:inline>
        </w:drawing>
      </w:r>
    </w:p>
    <w:p>
      <w:pPr>
        <w:pStyle w:val="Caption1"/>
        <w:spacing w:before="0" w:after="120"/>
        <w:rPr>
          <w:b/>
          <w:bCs/>
          <w:sz w:val="22"/>
          <w:szCs w:val="22"/>
          <w:del w:id="437" w:author="Dominique Caron" w:date="2023-12-27T14:30:40Z"/>
        </w:rPr>
      </w:pPr>
      <w:del w:id="436" w:author="Dominique Caron" w:date="2023-12-27T14:30:40Z">
        <w:r>
          <w:rPr/>
        </w:r>
      </w:del>
    </w:p>
    <w:p>
      <w:pPr>
        <w:pStyle w:val="Caption1"/>
        <w:spacing w:before="0" w:after="120"/>
        <w:rPr>
          <w:sz w:val="22"/>
          <w:szCs w:val="22"/>
        </w:rPr>
      </w:pPr>
      <w:r>
        <w:rPr>
          <w:b/>
          <w:bCs/>
          <w:sz w:val="22"/>
          <w:szCs w:val="22"/>
          <w:rPrChange w:id="0" w:author="Dominique Caron" w:date="2023-12-27T14:30:56Z"/>
        </w:rPr>
        <w:t>Figure 1: Trophic interactions model transferability analysis workflow.</w:t>
      </w:r>
      <w:r>
        <w:rPr>
          <w:sz w:val="22"/>
          <w:szCs w:val="22"/>
          <w:rPrChange w:id="0" w:author="Dominique Caron" w:date="2023-12-27T14:30:56Z"/>
        </w:rPr>
        <w:t xml:space="preserve"> Panel (a) shows an example workflow for between-food web predictions. We trained a trophic interaction model using each food web considered in this study (panel a.I). We measured the performance of the four models on a validation subset for within-food web predictions, and the entire food webs for between-food web predictions (panel a.II). Panel (b) maps the spatial domain of each food web. The curves present the pairs of food web model used to make between-food web predictions. Within-food web predictions are not shown in the figure. Bar plots illustrate the proportion of amphibians (green), birds (yellow), mammals (purple), and reptiles (red) in each food web.</w:t>
      </w:r>
      <w:r>
        <w:br w:type="page"/>
      </w:r>
    </w:p>
    <w:p>
      <w:pPr>
        <w:pStyle w:val="Normal"/>
        <w:spacing w:lineRule="auto" w:line="480"/>
        <w:rPr>
          <w:rFonts w:ascii="Times New Roman" w:hAnsi="Times New Roman"/>
        </w:rPr>
      </w:pPr>
      <w:r>
        <w:rPr>
          <w:rFonts w:ascii="Times New Roman" w:hAnsi="Times New Roman"/>
        </w:rPr>
      </w:r>
    </w:p>
    <w:p>
      <w:pPr>
        <w:pStyle w:val="Normal"/>
        <w:spacing w:lineRule="auto" w:line="480"/>
        <w:rPr/>
      </w:pPr>
      <w:r>
        <w:rPr/>
      </w:r>
      <w:r>
        <mc:AlternateContent>
          <mc:Choice Requires="wps">
            <w:drawing>
              <wp:inline distT="0" distB="0" distL="0" distR="0">
                <wp:extent cx="5943600" cy="4985385"/>
                <wp:effectExtent l="0" t="0" r="0" b="0"/>
                <wp:docPr id="24" name="Frame3"/>
                <a:graphic xmlns:a="http://schemas.openxmlformats.org/drawingml/2006/main">
                  <a:graphicData uri="http://schemas.microsoft.com/office/word/2010/wordprocessingShape">
                    <wps:wsp>
                      <wps:cNvSpPr txBox="1"/>
                      <wps:spPr>
                        <a:xfrm>
                          <a:off x="0" y="0"/>
                          <a:ext cx="5943600" cy="4985385"/>
                        </a:xfrm>
                        <a:prstGeom prst="rect"/>
                        <a:solidFill>
                          <a:srgbClr val="FFFFFF">
                            <a:alpha val="0"/>
                          </a:srgbClr>
                        </a:solidFill>
                        <a:ln>
                          <a:solidFill>
                            <a:srgbClr val="000000"/>
                          </a:solidFill>
                        </a:ln>
                      </wps:spPr>
                      <wps:txbx>
                        <w:txbxContent>
                          <w:p>
                            <w:pPr>
                              <w:pStyle w:val="Figure"/>
                              <w:spacing w:before="120" w:after="120"/>
                              <w:rPr/>
                            </w:pPr>
                            <w:r>
                              <w:rPr/>
                              <w:drawing>
                                <wp:inline distT="0" distB="0" distL="0" distR="0">
                                  <wp:extent cx="5943600" cy="2971800"/>
                                  <wp:effectExtent l="0" t="0" r="0" b="0"/>
                                  <wp:docPr id="2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title=""/>
                                          <pic:cNvPicPr>
                                            <a:picLocks noChangeAspect="1" noChangeArrowheads="1"/>
                                          </pic:cNvPicPr>
                                        </pic:nvPicPr>
                                        <pic:blipFill>
                                          <a:blip r:embed="rId7"/>
                                          <a:stretch>
                                            <a:fillRect/>
                                          </a:stretch>
                                        </pic:blipFill>
                                        <pic:spPr bwMode="auto">
                                          <a:xfrm>
                                            <a:off x="0" y="0"/>
                                            <a:ext cx="5943600" cy="2971800"/>
                                          </a:xfrm>
                                          <a:prstGeom prst="rect">
                                            <a:avLst/>
                                          </a:prstGeom>
                                        </pic:spPr>
                                      </pic:pic>
                                    </a:graphicData>
                                  </a:graphic>
                                </wp:inline>
                              </w:drawing>
                            </w:r>
                            <w:r>
                              <w:rPr>
                                <w:b/>
                                <w:bCs/>
                                <w:sz w:val="22"/>
                                <w:szCs w:val="22"/>
                                <w:rPrChange w:id="0" w:author="Dominique Caron" w:date="2023-12-27T14:31:07Z"/>
                              </w:rPr>
                              <w:t>Figure 2: Transferability of predictive models across geographic, environmental and phylogenetic distance</w:t>
                            </w:r>
                            <w:r>
                              <w:rPr>
                                <w:sz w:val="22"/>
                                <w:szCs w:val="22"/>
                                <w:rPrChange w:id="0" w:author="Dominique Caron" w:date="2023-12-27T14:31:07Z"/>
                              </w:rPr>
                              <w:t>. In each panel, the points present the predictive performance (as area under the receiver operating curve, AUC) of a model food web prediction combination (16 combination; Table 2). For each panel, the thick line is the median effects while the envelop</w:t>
                            </w:r>
                            <w:ins w:id="442" w:author="Dominique Caron" w:date="2023-11-15T10:54:11Z">
                              <w:r>
                                <w:rPr>
                                  <w:sz w:val="22"/>
                                  <w:szCs w:val="22"/>
                                </w:rPr>
                                <w:t>pe</w:t>
                              </w:r>
                            </w:ins>
                            <w:r>
                              <w:rPr>
                                <w:sz w:val="22"/>
                                <w:szCs w:val="22"/>
                                <w:rPrChange w:id="0" w:author="Dominique Caron" w:date="2023-12-27T14:31:07Z"/>
                              </w:rPr>
                              <w:t xml:space="preserve"> is the 95% credible interval on predictive performance built using the posterior predictive distribution of geographic, environmental, and phylogenetic distances. Panel (a) illustrate</w:t>
                            </w:r>
                            <w:ins w:id="444" w:author="Dominique Caron" w:date="2023-11-15T10:54:18Z">
                              <w:r>
                                <w:rPr>
                                  <w:sz w:val="22"/>
                                  <w:szCs w:val="22"/>
                                </w:rPr>
                                <w:t>s</w:t>
                              </w:r>
                            </w:ins>
                            <w:r>
                              <w:rPr>
                                <w:sz w:val="22"/>
                                <w:szCs w:val="22"/>
                                <w:rPrChange w:id="0" w:author="Dominique Caron" w:date="2023-12-27T14:31:07Z"/>
                              </w:rPr>
                              <w:t xml:space="preserve"> the total (includes the indirect effects of environmental and phylogenetic distances; turquoise) and partial (controlling for environmental and phylogenetic distances; dark blue) effects of geographic. Panel (b) shows the effect of environmental distance after controlling for geographic distance Panel (c) present</w:t>
                            </w:r>
                            <w:ins w:id="446" w:author="Dominique Caron" w:date="2023-11-15T10:54:23Z">
                              <w:r>
                                <w:rPr>
                                  <w:sz w:val="22"/>
                                  <w:szCs w:val="22"/>
                                </w:rPr>
                                <w:t>s</w:t>
                              </w:r>
                            </w:ins>
                            <w:r>
                              <w:rPr>
                                <w:sz w:val="22"/>
                                <w:szCs w:val="22"/>
                                <w:rPrChange w:id="0" w:author="Dominique Caron" w:date="2023-12-27T14:31:07Z"/>
                              </w:rPr>
                              <w:t xml:space="preserve"> the effect of phylogenetic distance after controlling for geographic distance.</w:t>
                            </w:r>
                          </w:p>
                        </w:txbxContent>
                      </wps:txbx>
                      <wps:bodyPr anchor="t" lIns="0" tIns="0" rIns="0" bIns="0">
                        <a:noAutofit/>
                      </wps:bodyPr>
                    </wps:wsp>
                  </a:graphicData>
                </a:graphic>
              </wp:inline>
            </w:drawing>
          </mc:Choice>
          <mc:Fallback>
            <w:pict>
              <v:rect strokecolor="#000000" strokeweight="0pt" style="position:absolute;rotation:-0;width:468pt;height:392.55pt;mso-wrap-distance-left:9pt;mso-wrap-distance-right:9pt;mso-wrap-distance-top:0pt;mso-wrap-distance-bottom:0pt;margin-top:-392.55pt;mso-position-vertical:top;mso-position-vertical-relative:text;margin-left:0pt;mso-position-horizontal-relative:text">
                <v:textbox inset="0in,0in,0in,0in">
                  <w:txbxContent>
                    <w:p>
                      <w:pPr>
                        <w:pStyle w:val="Figure"/>
                        <w:spacing w:before="120" w:after="120"/>
                        <w:rPr/>
                      </w:pPr>
                      <w:r>
                        <w:rPr/>
                        <w:drawing>
                          <wp:inline distT="0" distB="0" distL="0" distR="0">
                            <wp:extent cx="5943600" cy="2971800"/>
                            <wp:effectExtent l="0" t="0" r="0" b="0"/>
                            <wp:docPr id="2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title=""/>
                                    <pic:cNvPicPr>
                                      <a:picLocks noChangeAspect="1" noChangeArrowheads="1"/>
                                    </pic:cNvPicPr>
                                  </pic:nvPicPr>
                                  <pic:blipFill>
                                    <a:blip r:embed="rId8"/>
                                    <a:stretch>
                                      <a:fillRect/>
                                    </a:stretch>
                                  </pic:blipFill>
                                  <pic:spPr bwMode="auto">
                                    <a:xfrm>
                                      <a:off x="0" y="0"/>
                                      <a:ext cx="5943600" cy="2971800"/>
                                    </a:xfrm>
                                    <a:prstGeom prst="rect">
                                      <a:avLst/>
                                    </a:prstGeom>
                                  </pic:spPr>
                                </pic:pic>
                              </a:graphicData>
                            </a:graphic>
                          </wp:inline>
                        </w:drawing>
                      </w:r>
                      <w:r>
                        <w:rPr>
                          <w:b/>
                          <w:bCs/>
                          <w:sz w:val="22"/>
                          <w:szCs w:val="22"/>
                          <w:rPrChange w:id="0" w:author="Dominique Caron" w:date="2023-12-27T14:31:07Z"/>
                        </w:rPr>
                        <w:t>Figure 2: Transferability of predictive models across geographic, environmental and phylogenetic distance</w:t>
                      </w:r>
                      <w:r>
                        <w:rPr>
                          <w:sz w:val="22"/>
                          <w:szCs w:val="22"/>
                          <w:rPrChange w:id="0" w:author="Dominique Caron" w:date="2023-12-27T14:31:07Z"/>
                        </w:rPr>
                        <w:t>. In each panel, the points present the predictive performance (as area under the receiver operating curve, AUC) of a model food web prediction combination (16 combination; Table 2). For each panel, the thick line is the median effects while the envelop</w:t>
                      </w:r>
                      <w:ins w:id="450" w:author="Dominique Caron" w:date="2023-11-15T10:54:11Z">
                        <w:r>
                          <w:rPr>
                            <w:sz w:val="22"/>
                            <w:szCs w:val="22"/>
                          </w:rPr>
                          <w:t>pe</w:t>
                        </w:r>
                      </w:ins>
                      <w:r>
                        <w:rPr>
                          <w:sz w:val="22"/>
                          <w:szCs w:val="22"/>
                          <w:rPrChange w:id="0" w:author="Dominique Caron" w:date="2023-12-27T14:31:07Z"/>
                        </w:rPr>
                        <w:t xml:space="preserve"> is the 95% credible interval on predictive performance built using the posterior predictive distribution of geographic, environmental, and phylogenetic distances. Panel (a) illustrate</w:t>
                      </w:r>
                      <w:ins w:id="452" w:author="Dominique Caron" w:date="2023-11-15T10:54:18Z">
                        <w:r>
                          <w:rPr>
                            <w:sz w:val="22"/>
                            <w:szCs w:val="22"/>
                          </w:rPr>
                          <w:t>s</w:t>
                        </w:r>
                      </w:ins>
                      <w:r>
                        <w:rPr>
                          <w:sz w:val="22"/>
                          <w:szCs w:val="22"/>
                          <w:rPrChange w:id="0" w:author="Dominique Caron" w:date="2023-12-27T14:31:07Z"/>
                        </w:rPr>
                        <w:t xml:space="preserve"> the total (includes the indirect effects of environmental and phylogenetic distances; turquoise) and partial (controlling for environmental and phylogenetic distances; dark blue) effects of geographic. Panel (b) shows the effect of environmental distance after controlling for geographic distance Panel (c) present</w:t>
                      </w:r>
                      <w:ins w:id="454" w:author="Dominique Caron" w:date="2023-11-15T10:54:23Z">
                        <w:r>
                          <w:rPr>
                            <w:sz w:val="22"/>
                            <w:szCs w:val="22"/>
                          </w:rPr>
                          <w:t>s</w:t>
                        </w:r>
                      </w:ins>
                      <w:r>
                        <w:rPr>
                          <w:sz w:val="22"/>
                          <w:szCs w:val="22"/>
                          <w:rPrChange w:id="0" w:author="Dominique Caron" w:date="2023-12-27T14:31:07Z"/>
                        </w:rPr>
                        <w:t xml:space="preserve"> the effect of phylogenetic distance after controlling for geographic distance.</w:t>
                      </w:r>
                    </w:p>
                  </w:txbxContent>
                </v:textbox>
                <w10:wrap type="none"/>
              </v:rect>
            </w:pict>
          </mc:Fallback>
        </mc:AlternateContent>
      </w:r>
    </w:p>
    <w:p>
      <w:pPr>
        <w:pStyle w:val="Normal"/>
        <w:spacing w:lineRule="auto" w:line="48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4274820"/>
                <wp:effectExtent l="0" t="0" r="0" b="0"/>
                <wp:wrapSquare wrapText="bothSides"/>
                <wp:docPr id="27" name="Frame4"/>
                <a:graphic xmlns:a="http://schemas.openxmlformats.org/drawingml/2006/main">
                  <a:graphicData uri="http://schemas.microsoft.com/office/word/2010/wordprocessingShape">
                    <wps:wsp>
                      <wps:cNvSpPr txBox="1"/>
                      <wps:spPr>
                        <a:xfrm>
                          <a:off x="0" y="0"/>
                          <a:ext cx="5943600" cy="4274820"/>
                        </a:xfrm>
                        <a:prstGeom prst="rect"/>
                        <a:solidFill>
                          <a:srgbClr val="FFFFFF">
                            <a:alpha val="0"/>
                          </a:srgbClr>
                        </a:solidFill>
                        <a:ln>
                          <a:solidFill>
                            <a:srgbClr val="000000"/>
                          </a:solidFill>
                        </a:ln>
                      </wps:spPr>
                      <wps:txbx>
                        <w:txbxContent>
                          <w:p>
                            <w:pPr>
                              <w:pStyle w:val="Figure"/>
                              <w:spacing w:before="120" w:after="120"/>
                              <w:rPr/>
                            </w:pPr>
                            <w:r>
                              <w:rPr/>
                              <w:drawing>
                                <wp:inline distT="0" distB="0" distL="0" distR="0">
                                  <wp:extent cx="5943600" cy="2971800"/>
                                  <wp:effectExtent l="0" t="0" r="0" b="0"/>
                                  <wp:docPr id="28"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 title=""/>
                                          <pic:cNvPicPr>
                                            <a:picLocks noChangeAspect="1" noChangeArrowheads="1"/>
                                          </pic:cNvPicPr>
                                        </pic:nvPicPr>
                                        <pic:blipFill>
                                          <a:blip r:embed="rId9"/>
                                          <a:stretch>
                                            <a:fillRect/>
                                          </a:stretch>
                                        </pic:blipFill>
                                        <pic:spPr bwMode="auto">
                                          <a:xfrm>
                                            <a:off x="0" y="0"/>
                                            <a:ext cx="5943600" cy="2971800"/>
                                          </a:xfrm>
                                          <a:prstGeom prst="rect">
                                            <a:avLst/>
                                          </a:prstGeom>
                                        </pic:spPr>
                                      </pic:pic>
                                    </a:graphicData>
                                  </a:graphic>
                                </wp:inline>
                              </w:drawing>
                            </w:r>
                            <w:r>
                              <w:rPr>
                                <w:b/>
                                <w:bCs/>
                                <w:sz w:val="22"/>
                                <w:szCs w:val="22"/>
                                <w:rPrChange w:id="0" w:author="Dominique Caron" w:date="2023-12-27T14:31:25Z"/>
                              </w:rPr>
                              <w:t>Figure 3: Predicting species interactions.</w:t>
                            </w:r>
                            <w:r>
                              <w:rPr>
                                <w:sz w:val="22"/>
                                <w:szCs w:val="22"/>
                                <w:rPrChange w:id="0" w:author="Dominique Caron" w:date="2023-12-27T14:31:25Z"/>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w:t>
                            </w:r>
                            <w:del w:id="458" w:author="Dominique Caron" w:date="2023-11-15T10:55:49Z">
                              <w:r>
                                <w:rPr>
                                  <w:sz w:val="22"/>
                                  <w:szCs w:val="22"/>
                                </w:rPr>
                                <w:delText>s</w:delText>
                              </w:r>
                            </w:del>
                            <w:r>
                              <w:rPr>
                                <w:sz w:val="22"/>
                                <w:szCs w:val="22"/>
                                <w:rPrChange w:id="0" w:author="Dominique Caron" w:date="2023-12-27T14:31:25Z"/>
                              </w:rPr>
                              <w:t xml:space="preserve"> while the </w:t>
                            </w:r>
                            <w:del w:id="460" w:author="Dominique Caron" w:date="2023-11-15T10:56:08Z">
                              <w:r>
                                <w:rPr>
                                  <w:sz w:val="22"/>
                                  <w:szCs w:val="22"/>
                                </w:rPr>
                                <w:delText>shaded area</w:delText>
                              </w:r>
                            </w:del>
                            <w:ins w:id="461" w:author="Dominique Caron" w:date="2023-11-15T10:56:08Z">
                              <w:r>
                                <w:rPr>
                                  <w:i/>
                                  <w:iCs/>
                                  <w:sz w:val="22"/>
                                  <w:szCs w:val="22"/>
                                </w:rPr>
                                <w:t>enveloppe</w:t>
                              </w:r>
                            </w:ins>
                            <w:r>
                              <w:rPr>
                                <w:sz w:val="22"/>
                                <w:szCs w:val="22"/>
                                <w:rPrChange w:id="0" w:author="Dominique Caron" w:date="2023-12-27T14:31:25Z"/>
                              </w:rPr>
                              <w:t xml:space="preserve"> is the 95% credible interval on predictive performance built using the posterior predictive distribution of (a)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rokecolor="#000000" strokeweight="0pt" style="position:absolute;rotation:-0;width:468pt;height:336.6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2971800"/>
                            <wp:effectExtent l="0" t="0" r="0" b="0"/>
                            <wp:docPr id="2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title=""/>
                                    <pic:cNvPicPr>
                                      <a:picLocks noChangeAspect="1" noChangeArrowheads="1"/>
                                    </pic:cNvPicPr>
                                  </pic:nvPicPr>
                                  <pic:blipFill>
                                    <a:blip r:embed="rId10"/>
                                    <a:stretch>
                                      <a:fillRect/>
                                    </a:stretch>
                                  </pic:blipFill>
                                  <pic:spPr bwMode="auto">
                                    <a:xfrm>
                                      <a:off x="0" y="0"/>
                                      <a:ext cx="5943600" cy="2971800"/>
                                    </a:xfrm>
                                    <a:prstGeom prst="rect">
                                      <a:avLst/>
                                    </a:prstGeom>
                                  </pic:spPr>
                                </pic:pic>
                              </a:graphicData>
                            </a:graphic>
                          </wp:inline>
                        </w:drawing>
                      </w:r>
                      <w:r>
                        <w:rPr>
                          <w:b/>
                          <w:bCs/>
                          <w:sz w:val="22"/>
                          <w:szCs w:val="22"/>
                          <w:rPrChange w:id="0" w:author="Dominique Caron" w:date="2023-12-27T14:31:25Z"/>
                        </w:rPr>
                        <w:t>Figure 3: Predicting species interactions.</w:t>
                      </w:r>
                      <w:r>
                        <w:rPr>
                          <w:sz w:val="22"/>
                          <w:szCs w:val="22"/>
                          <w:rPrChange w:id="0" w:author="Dominique Caron" w:date="2023-12-27T14:31:25Z"/>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w:t>
                      </w:r>
                      <w:del w:id="465" w:author="Dominique Caron" w:date="2023-11-15T10:55:49Z">
                        <w:r>
                          <w:rPr>
                            <w:sz w:val="22"/>
                            <w:szCs w:val="22"/>
                          </w:rPr>
                          <w:delText>s</w:delText>
                        </w:r>
                      </w:del>
                      <w:r>
                        <w:rPr>
                          <w:sz w:val="22"/>
                          <w:szCs w:val="22"/>
                          <w:rPrChange w:id="0" w:author="Dominique Caron" w:date="2023-12-27T14:31:25Z"/>
                        </w:rPr>
                        <w:t xml:space="preserve"> while the </w:t>
                      </w:r>
                      <w:del w:id="467" w:author="Dominique Caron" w:date="2023-11-15T10:56:08Z">
                        <w:r>
                          <w:rPr>
                            <w:sz w:val="22"/>
                            <w:szCs w:val="22"/>
                          </w:rPr>
                          <w:delText>shaded area</w:delText>
                        </w:r>
                      </w:del>
                      <w:ins w:id="468" w:author="Dominique Caron" w:date="2023-11-15T10:56:08Z">
                        <w:r>
                          <w:rPr>
                            <w:i/>
                            <w:iCs/>
                            <w:sz w:val="22"/>
                            <w:szCs w:val="22"/>
                          </w:rPr>
                          <w:t>enveloppe</w:t>
                        </w:r>
                      </w:ins>
                      <w:r>
                        <w:rPr>
                          <w:sz w:val="22"/>
                          <w:szCs w:val="22"/>
                          <w:rPrChange w:id="0" w:author="Dominique Caron" w:date="2023-12-27T14:31:25Z"/>
                        </w:rP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square"/>
              </v:rect>
            </w:pict>
          </mc:Fallback>
        </mc:AlternateContent>
      </w:r>
    </w:p>
    <w:p>
      <w:pPr>
        <w:pStyle w:val="Normal"/>
        <w:spacing w:lineRule="auto" w:line="48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4805045"/>
                <wp:effectExtent l="0" t="0" r="0" b="0"/>
                <wp:wrapSquare wrapText="bothSides"/>
                <wp:docPr id="30" name="Frame5"/>
                <a:graphic xmlns:a="http://schemas.openxmlformats.org/drawingml/2006/main">
                  <a:graphicData uri="http://schemas.microsoft.com/office/word/2010/wordprocessingShape">
                    <wps:wsp>
                      <wps:cNvSpPr txBox="1"/>
                      <wps:spPr>
                        <a:xfrm>
                          <a:off x="0" y="0"/>
                          <a:ext cx="5943600" cy="4805045"/>
                        </a:xfrm>
                        <a:prstGeom prst="rect"/>
                        <a:solidFill>
                          <a:srgbClr val="FFFFFF">
                            <a:alpha val="0"/>
                          </a:srgbClr>
                        </a:solidFill>
                        <a:ln>
                          <a:solidFill>
                            <a:srgbClr val="000000"/>
                          </a:solidFill>
                        </a:ln>
                      </wps:spPr>
                      <wps:txbx>
                        <w:txbxContent>
                          <w:p>
                            <w:pPr>
                              <w:pStyle w:val="Figure"/>
                              <w:spacing w:before="120" w:after="120"/>
                              <w:rPr/>
                            </w:pPr>
                            <w:r>
                              <w:rPr/>
                              <w:drawing>
                                <wp:inline distT="0" distB="0" distL="0" distR="0">
                                  <wp:extent cx="5943600" cy="2976245"/>
                                  <wp:effectExtent l="0" t="0" r="0" b="0"/>
                                  <wp:docPr id="3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descr="" title=""/>
                                          <pic:cNvPicPr>
                                            <a:picLocks noChangeAspect="1" noChangeArrowheads="1"/>
                                          </pic:cNvPicPr>
                                        </pic:nvPicPr>
                                        <pic:blipFill>
                                          <a:blip r:embed="rId11"/>
                                          <a:stretch>
                                            <a:fillRect/>
                                          </a:stretch>
                                        </pic:blipFill>
                                        <pic:spPr bwMode="auto">
                                          <a:xfrm>
                                            <a:off x="0" y="0"/>
                                            <a:ext cx="5943600" cy="2976245"/>
                                          </a:xfrm>
                                          <a:prstGeom prst="rect">
                                            <a:avLst/>
                                          </a:prstGeom>
                                        </pic:spPr>
                                      </pic:pic>
                                    </a:graphicData>
                                  </a:graphic>
                                </wp:inline>
                              </w:drawing>
                            </w:r>
                            <w:r>
                              <w:rPr>
                                <w:b/>
                                <w:bCs/>
                                <w:sz w:val="22"/>
                                <w:szCs w:val="22"/>
                                <w:rPrChange w:id="0" w:author="Dominique Caron" w:date="2023-12-27T14:31:39Z"/>
                              </w:rPr>
                              <w:t>Figure 4: Predicting species functional role.</w:t>
                            </w:r>
                            <w:r>
                              <w:rPr>
                                <w:sz w:val="22"/>
                                <w:szCs w:val="22"/>
                                <w:rPrChange w:id="0" w:author="Dominique Caron" w:date="2023-12-27T14:31:39Z"/>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w:t>
                            </w:r>
                            <w:del w:id="472" w:author="Dominique Caron" w:date="2023-11-29T11:05:31Z">
                              <w:r>
                                <w:rPr>
                                  <w:sz w:val="22"/>
                                  <w:szCs w:val="22"/>
                                </w:rPr>
                                <w:delText xml:space="preserve"> </w:delText>
                              </w:r>
                            </w:del>
                            <w:ins w:id="473" w:author="Dominique Caron" w:date="2023-11-29T11:05:31Z">
                              <w:r>
                                <w:rPr>
                                  <w:sz w:val="22"/>
                                  <w:szCs w:val="22"/>
                                </w:rPr>
                                <w:t>-</w:t>
                              </w:r>
                            </w:ins>
                            <w:r>
                              <w:rPr>
                                <w:sz w:val="22"/>
                                <w:szCs w:val="22"/>
                                <w:rPrChange w:id="0" w:author="Dominique Caron" w:date="2023-12-27T14:31:39Z"/>
                              </w:rPr>
                              <w:t>food web predictions. Full black dots are the mean R² for between</w:t>
                            </w:r>
                            <w:del w:id="475" w:author="Dominique Caron" w:date="2023-11-29T11:04:43Z">
                              <w:r>
                                <w:rPr>
                                  <w:sz w:val="22"/>
                                  <w:szCs w:val="22"/>
                                </w:rPr>
                                <w:delText xml:space="preserve"> </w:delText>
                              </w:r>
                            </w:del>
                            <w:ins w:id="476" w:author="Dominique Caron" w:date="2023-11-29T11:04:44Z">
                              <w:r>
                                <w:rPr>
                                  <w:sz w:val="22"/>
                                  <w:szCs w:val="22"/>
                                </w:rPr>
                                <w:t>-</w:t>
                              </w:r>
                            </w:ins>
                            <w:r>
                              <w:rPr>
                                <w:sz w:val="22"/>
                                <w:szCs w:val="22"/>
                                <w:rPrChange w:id="0" w:author="Dominique Caron" w:date="2023-12-27T14:31:39Z"/>
                              </w:rPr>
                              <w:t>food web predictions.</w:t>
                            </w:r>
                          </w:p>
                        </w:txbxContent>
                      </wps:txbx>
                      <wps:bodyPr anchor="t" lIns="0" tIns="0" rIns="0" bIns="0">
                        <a:noAutofit/>
                      </wps:bodyPr>
                    </wps:wsp>
                  </a:graphicData>
                </a:graphic>
              </wp:anchor>
            </w:drawing>
          </mc:Choice>
          <mc:Fallback>
            <w:pict>
              <v:rect strokecolor="#000000" strokeweight="0pt" style="position:absolute;rotation:-0;width:468pt;height:378.3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2976245"/>
                            <wp:effectExtent l="0" t="0" r="0" b="0"/>
                            <wp:docPr id="3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descr="" title=""/>
                                    <pic:cNvPicPr>
                                      <a:picLocks noChangeAspect="1" noChangeArrowheads="1"/>
                                    </pic:cNvPicPr>
                                  </pic:nvPicPr>
                                  <pic:blipFill>
                                    <a:blip r:embed="rId12"/>
                                    <a:stretch>
                                      <a:fillRect/>
                                    </a:stretch>
                                  </pic:blipFill>
                                  <pic:spPr bwMode="auto">
                                    <a:xfrm>
                                      <a:off x="0" y="0"/>
                                      <a:ext cx="5943600" cy="2976245"/>
                                    </a:xfrm>
                                    <a:prstGeom prst="rect">
                                      <a:avLst/>
                                    </a:prstGeom>
                                  </pic:spPr>
                                </pic:pic>
                              </a:graphicData>
                            </a:graphic>
                          </wp:inline>
                        </w:drawing>
                      </w:r>
                      <w:r>
                        <w:rPr>
                          <w:b/>
                          <w:bCs/>
                          <w:sz w:val="22"/>
                          <w:szCs w:val="22"/>
                          <w:rPrChange w:id="0" w:author="Dominique Caron" w:date="2023-12-27T14:31:39Z"/>
                        </w:rPr>
                        <w:t>Figure 4: Predicting species functional role.</w:t>
                      </w:r>
                      <w:r>
                        <w:rPr>
                          <w:sz w:val="22"/>
                          <w:szCs w:val="22"/>
                          <w:rPrChange w:id="0" w:author="Dominique Caron" w:date="2023-12-27T14:31:39Z"/>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w:t>
                      </w:r>
                      <w:del w:id="480" w:author="Dominique Caron" w:date="2023-11-29T11:05:31Z">
                        <w:r>
                          <w:rPr>
                            <w:sz w:val="22"/>
                            <w:szCs w:val="22"/>
                          </w:rPr>
                          <w:delText xml:space="preserve"> </w:delText>
                        </w:r>
                      </w:del>
                      <w:ins w:id="481" w:author="Dominique Caron" w:date="2023-11-29T11:05:31Z">
                        <w:r>
                          <w:rPr>
                            <w:sz w:val="22"/>
                            <w:szCs w:val="22"/>
                          </w:rPr>
                          <w:t>-</w:t>
                        </w:r>
                      </w:ins>
                      <w:r>
                        <w:rPr>
                          <w:sz w:val="22"/>
                          <w:szCs w:val="22"/>
                          <w:rPrChange w:id="0" w:author="Dominique Caron" w:date="2023-12-27T14:31:39Z"/>
                        </w:rPr>
                        <w:t>food web predictions. Full black dots are the mean R² for between</w:t>
                      </w:r>
                      <w:del w:id="483" w:author="Dominique Caron" w:date="2023-11-29T11:04:43Z">
                        <w:r>
                          <w:rPr>
                            <w:sz w:val="22"/>
                            <w:szCs w:val="22"/>
                          </w:rPr>
                          <w:delText xml:space="preserve"> </w:delText>
                        </w:r>
                      </w:del>
                      <w:ins w:id="484" w:author="Dominique Caron" w:date="2023-11-29T11:04:44Z">
                        <w:r>
                          <w:rPr>
                            <w:sz w:val="22"/>
                            <w:szCs w:val="22"/>
                          </w:rPr>
                          <w:t>-</w:t>
                        </w:r>
                      </w:ins>
                      <w:r>
                        <w:rPr>
                          <w:sz w:val="22"/>
                          <w:szCs w:val="22"/>
                          <w:rPrChange w:id="0" w:author="Dominique Caron" w:date="2023-12-27T14:31:39Z"/>
                        </w:rPr>
                        <w:t>food web predictions.</w:t>
                      </w:r>
                    </w:p>
                  </w:txbxContent>
                </v:textbox>
                <w10:wrap type="square"/>
              </v:rect>
            </w:pict>
          </mc:Fallback>
        </mc:AlternateContent>
      </w:r>
    </w:p>
    <w:p>
      <w:pPr>
        <w:pStyle w:val="Normal"/>
        <w:spacing w:lineRule="auto" w:line="480"/>
        <w:rPr/>
      </w:pPr>
      <w:r>
        <w:rPr/>
      </w: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4975225"/>
                <wp:effectExtent l="0" t="0" r="0" b="0"/>
                <wp:wrapSquare wrapText="bothSides"/>
                <wp:docPr id="33" name="Frame6"/>
                <a:graphic xmlns:a="http://schemas.openxmlformats.org/drawingml/2006/main">
                  <a:graphicData uri="http://schemas.microsoft.com/office/word/2010/wordprocessingShape">
                    <wps:wsp>
                      <wps:cNvSpPr txBox="1"/>
                      <wps:spPr>
                        <a:xfrm>
                          <a:off x="0" y="0"/>
                          <a:ext cx="5943600" cy="4975225"/>
                        </a:xfrm>
                        <a:prstGeom prst="rect"/>
                        <a:solidFill>
                          <a:srgbClr val="FFFFFF">
                            <a:alpha val="0"/>
                          </a:srgbClr>
                        </a:solidFill>
                        <a:ln>
                          <a:solidFill>
                            <a:srgbClr val="000000"/>
                          </a:solidFill>
                        </a:ln>
                      </wps:spPr>
                      <wps:txbx>
                        <w:txbxContent>
                          <w:p>
                            <w:pPr>
                              <w:pStyle w:val="Figure"/>
                              <w:spacing w:before="120" w:after="120"/>
                              <w:rPr/>
                            </w:pPr>
                            <w:r>
                              <w:rPr/>
                              <w:drawing>
                                <wp:inline distT="0" distB="0" distL="0" distR="0">
                                  <wp:extent cx="5943600" cy="2971165"/>
                                  <wp:effectExtent l="0" t="0" r="0" b="0"/>
                                  <wp:docPr id="3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title=""/>
                                          <pic:cNvPicPr>
                                            <a:picLocks noChangeAspect="1" noChangeArrowheads="1"/>
                                          </pic:cNvPicPr>
                                        </pic:nvPicPr>
                                        <pic:blipFill>
                                          <a:blip r:embed="rId13"/>
                                          <a:stretch>
                                            <a:fillRect/>
                                          </a:stretch>
                                        </pic:blipFill>
                                        <pic:spPr bwMode="auto">
                                          <a:xfrm>
                                            <a:off x="0" y="0"/>
                                            <a:ext cx="5943600" cy="2971165"/>
                                          </a:xfrm>
                                          <a:prstGeom prst="rect">
                                            <a:avLst/>
                                          </a:prstGeom>
                                        </pic:spPr>
                                      </pic:pic>
                                    </a:graphicData>
                                  </a:graphic>
                                </wp:inline>
                              </w:drawing>
                            </w:r>
                            <w:r>
                              <w:rPr>
                                <w:b/>
                                <w:bCs/>
                                <w:sz w:val="22"/>
                                <w:szCs w:val="22"/>
                                <w:rPrChange w:id="0" w:author="Dominique Caron" w:date="2023-12-27T14:31:51Z"/>
                              </w:rPr>
                              <w:t>Figure 5: Prediction error of global food web properties.</w:t>
                            </w:r>
                            <w:r>
                              <w:rPr>
                                <w:sz w:val="22"/>
                                <w:szCs w:val="22"/>
                                <w:rPrChange w:id="0" w:author="Dominique Caron" w:date="2023-12-27T14:31:51Z"/>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wps:txbx>
                      <wps:bodyPr anchor="t" lIns="0" tIns="0" rIns="0" bIns="0">
                        <a:noAutofit/>
                      </wps:bodyPr>
                    </wps:wsp>
                  </a:graphicData>
                </a:graphic>
              </wp:anchor>
            </w:drawing>
          </mc:Choice>
          <mc:Fallback>
            <w:pict>
              <v:rect strokecolor="#000000" strokeweight="0pt" style="position:absolute;rotation:-0;width:468pt;height:391.7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2971165"/>
                            <wp:effectExtent l="0" t="0" r="0" b="0"/>
                            <wp:docPr id="3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 descr="" title=""/>
                                    <pic:cNvPicPr>
                                      <a:picLocks noChangeAspect="1" noChangeArrowheads="1"/>
                                    </pic:cNvPicPr>
                                  </pic:nvPicPr>
                                  <pic:blipFill>
                                    <a:blip r:embed="rId14"/>
                                    <a:stretch>
                                      <a:fillRect/>
                                    </a:stretch>
                                  </pic:blipFill>
                                  <pic:spPr bwMode="auto">
                                    <a:xfrm>
                                      <a:off x="0" y="0"/>
                                      <a:ext cx="5943600" cy="2971165"/>
                                    </a:xfrm>
                                    <a:prstGeom prst="rect">
                                      <a:avLst/>
                                    </a:prstGeom>
                                  </pic:spPr>
                                </pic:pic>
                              </a:graphicData>
                            </a:graphic>
                          </wp:inline>
                        </w:drawing>
                      </w:r>
                      <w:r>
                        <w:rPr>
                          <w:b/>
                          <w:bCs/>
                          <w:sz w:val="22"/>
                          <w:szCs w:val="22"/>
                          <w:rPrChange w:id="0" w:author="Dominique Caron" w:date="2023-12-27T14:31:51Z"/>
                        </w:rPr>
                        <w:t>Figure 5: Prediction error of global food web properties.</w:t>
                      </w:r>
                      <w:r>
                        <w:rPr>
                          <w:sz w:val="22"/>
                          <w:szCs w:val="22"/>
                          <w:rPrChange w:id="0" w:author="Dominique Caron" w:date="2023-12-27T14:31:51Z"/>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v:rect>
            </w:pict>
          </mc:Fallback>
        </mc:AlternateContent>
      </w:r>
    </w:p>
    <w:sectPr>
      <w:footerReference w:type="default" r:id="rId15"/>
      <w:type w:val="nextPage"/>
      <w:pgSz w:w="12240" w:h="15840"/>
      <w:pgMar w:left="1440" w:right="1440" w:gutter="0" w:header="0" w:top="1440" w:footer="1440" w:bottom="1716"/>
      <w:lnNumType w:countBy="1" w:restart="continuous" w:distance="283"/>
      <w:pgNumType w:fmt="decimal"/>
      <w:formProt w:val="false"/>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40</w:t>
    </w:r>
    <w:r>
      <w:rPr/>
      <w:fldChar w:fldCharType="end"/>
    </w:r>
  </w:p>
</w:ftr>
</file>

<file path=word/settings.xml><?xml version="1.0" encoding="utf-8"?>
<w:settings xmlns:w="http://schemas.openxmlformats.org/wordprocessingml/2006/main">
  <w:zoom w:percent="220"/>
  <w:revisionView w:insDel="0" w:formatting="0"/>
  <w:trackRevisions/>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start"/>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BodyText"/>
    <w:qFormat/>
    <w:pPr>
      <w:numPr>
        <w:ilvl w:val="0"/>
        <w:numId w:val="0"/>
      </w:numPr>
      <w:outlineLvl w:val="0"/>
    </w:pPr>
    <w:rPr>
      <w:rFonts w:ascii="Liberation Serif" w:hAnsi="Liberation Serif"/>
      <w:b/>
      <w:bCs/>
      <w:sz w:val="48"/>
      <w:szCs w:val="48"/>
    </w:rPr>
  </w:style>
  <w:style w:type="character" w:styleId="DefaultParagraphFont">
    <w:name w:val="Default Paragraph Font"/>
    <w:qFormat/>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character" w:styleId="NumberingSymbols">
    <w:name w:val="Numbering Symbols"/>
    <w:qFormat/>
    <w:rPr/>
  </w:style>
  <w:style w:type="character" w:styleId="LineNumber">
    <w:name w:val="Line Number"/>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qFormat/>
    <w:rPr>
      <w:rFonts w:cs="Mangal"/>
      <w:sz w:val="20"/>
      <w:szCs w:val="18"/>
    </w:rPr>
  </w:style>
  <w:style w:type="character" w:styleId="Linenumber1">
    <w:name w:val="line number1"/>
    <w:basedOn w:val="DefaultParagraphFont"/>
    <w:qFormat/>
    <w:rPr/>
  </w:style>
  <w:style w:type="character" w:styleId="BodyTextChar">
    <w:name w:val="Body Text Char"/>
    <w:basedOn w:val="DefaultParagraphFont"/>
    <w:qFormat/>
    <w:rPr/>
  </w:style>
  <w:style w:type="character" w:styleId="FollowedHyperlink">
    <w:name w:val="FollowedHyperlink"/>
    <w:basedOn w:val="DefaultParagraphFont"/>
    <w:rPr>
      <w:color w:val="954F72"/>
      <w:u w:val="single"/>
    </w:rPr>
  </w:style>
  <w:style w:type="paragraph" w:styleId="Heading">
    <w:name w:val="Heading"/>
    <w:basedOn w:val="Normal"/>
    <w:next w:val="BodyText"/>
    <w:qFormat/>
    <w:pPr>
      <w:keepNext w:val="true"/>
      <w:spacing w:before="240" w:after="120"/>
    </w:pPr>
    <w:rPr>
      <w:rFonts w:ascii="Liberation Sans" w:hAnsi="Liberation Sans"/>
      <w:sz w:val="28"/>
      <w:szCs w:val="28"/>
    </w:rPr>
  </w:style>
  <w:style w:type="paragraph" w:styleId="BodyText">
    <w:name w:val="Body Text"/>
    <w:basedOn w:val="Normal"/>
    <w:pPr>
      <w:spacing w:lineRule="auto" w:line="480" w:before="0" w:after="0"/>
    </w:pPr>
    <w:rPr/>
  </w:style>
  <w:style w:type="paragraph" w:styleId="List">
    <w:name w:val="List"/>
    <w:basedOn w:val="BodyText"/>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style>
  <w:style w:type="paragraph" w:styleId="Caption1">
    <w:name w:val="caption1"/>
    <w:basedOn w:val="Normal"/>
    <w:qFormat/>
    <w:pPr>
      <w:suppressLineNumbers/>
      <w:spacing w:before="120" w:after="120"/>
    </w:pPr>
    <w:rPr>
      <w:i/>
      <w:iCs/>
    </w:rPr>
  </w:style>
  <w:style w:type="paragraph" w:styleId="Figure">
    <w:name w:val="Figure"/>
    <w:basedOn w:val="Caption1"/>
    <w:qFormat/>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
    <w:name w:val="Table"/>
    <w:basedOn w:val="Caption1"/>
    <w:qFormat/>
    <w:pPr/>
    <w:rPr/>
  </w:style>
  <w:style w:type="paragraph" w:styleId="Bibliography1">
    <w:name w:val="Bibliography 1"/>
    <w:basedOn w:val="Index"/>
    <w:qFormat/>
    <w:pPr>
      <w:spacing w:lineRule="atLeast" w:line="480"/>
      <w:ind w:hanging="720" w:start="720" w:end="0"/>
    </w:pPr>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Footer">
    <w:name w:val="Footer"/>
    <w:basedOn w:val="Normal"/>
    <w:pPr>
      <w:suppressLineNumbers/>
      <w:tabs>
        <w:tab w:val="clear" w:pos="720"/>
        <w:tab w:val="center" w:pos="4986" w:leader="none"/>
        <w:tab w:val="right" w:pos="9972" w:leader="none"/>
      </w:tabs>
    </w:pPr>
    <w:rPr/>
  </w:style>
  <w:style w:type="paragraph" w:styleId="Header">
    <w:name w:val="Header"/>
    <w:basedOn w:val="Normal"/>
    <w:pPr>
      <w:suppressLineNumbers/>
      <w:tabs>
        <w:tab w:val="clear" w:pos="720"/>
        <w:tab w:val="center" w:pos="4986" w:leader="none"/>
        <w:tab w:val="right" w:pos="9972" w:leader="none"/>
      </w:tabs>
    </w:pPr>
    <w:rPr/>
  </w:style>
  <w:style w:type="paragraph" w:styleId="Illustration">
    <w:name w:val="Illustration"/>
    <w:basedOn w:val="Caption1"/>
    <w:qFormat/>
    <w:pPr/>
    <w:rPr/>
  </w:style>
  <w:style w:type="paragraph" w:styleId="Annotationtext">
    <w:name w:val="annotation text"/>
    <w:basedOn w:val="Normal"/>
    <w:qFormat/>
    <w:pPr/>
    <w:rPr>
      <w:rFonts w:cs="Mangal"/>
      <w:sz w:val="20"/>
      <w:szCs w:val="18"/>
    </w:rPr>
  </w:style>
  <w:style w:type="paragraph" w:styleId="Revision">
    <w:name w:val="Revision"/>
    <w:qFormat/>
    <w:pPr>
      <w:widowControl/>
      <w:suppressAutoHyphens w:val="false"/>
      <w:kinsoku w:val="true"/>
      <w:overflowPunct w:val="true"/>
      <w:autoSpaceDE w:val="true"/>
      <w:bidi w:val="0"/>
      <w:spacing w:before="0" w:after="0"/>
      <w:jc w:val="start"/>
    </w:pPr>
    <w:rPr>
      <w:rFonts w:cs="Mangal" w:ascii="Liberation Serif" w:hAnsi="Liberation Serif" w:eastAsia="AR PL SungtiL GB"/>
      <w:color w:val="auto"/>
      <w:kern w:val="2"/>
      <w:sz w:val="24"/>
      <w:szCs w:val="21"/>
      <w:lang w:val="en-CA" w:eastAsia="zh-CN" w:bidi="hi-IN"/>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yperlink" Target="https://osf.io/8zm5q/"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6.png"/><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464</TotalTime>
  <Application>LibreOffice/7.6.4.1$Linux_X86_64 LibreOffice_project/60$Build-1</Application>
  <AppVersion>15.0000</AppVersion>
  <Pages>40</Pages>
  <Words>8593</Words>
  <Characters>50861</Characters>
  <CharactersWithSpaces>59293</CharactersWithSpaces>
  <Paragraphs>149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2023-08-07T20:00:00Z</dcterms:created>
  <dc:creator>Dominique Caron</dc:creator>
  <dc:description/>
  <dc:language>en-CA</dc:language>
  <cp:lastModifiedBy>Dominique Caron</cp:lastModifiedBy>
  <dcterms:modified xsi:type="dcterms:W3CDTF">2023-12-28T12:57:17Z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id="nQMdL6hm"/&gt;&lt;style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