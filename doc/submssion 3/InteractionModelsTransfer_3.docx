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rPr>
          <w:b/>
          <w:b/>
          <w:bCs/>
        </w:rPr>
      </w:pPr>
      <w:r>
        <w:rPr>
          <w:b/>
          <w:bCs/>
        </w:rPr>
        <w:t>Trait-matching models predict pairwise interactions across regions, not food web properties</w:t>
      </w:r>
    </w:p>
    <w:p>
      <w:pPr>
        <w:pStyle w:val="Normal"/>
        <w:spacing w:lineRule="auto" w:line="480"/>
        <w:rPr>
          <w:rFonts w:ascii="Times New Roman" w:hAnsi="Times New Roman"/>
          <w:b/>
          <w:b/>
          <w:bCs/>
        </w:rPr>
      </w:pPr>
      <w:r>
        <w:rPr>
          <w:rFonts w:ascii="Times New Roman" w:hAnsi="Times New Roman"/>
          <w:b/>
          <w:bCs/>
        </w:rPr>
      </w:r>
    </w:p>
    <w:p>
      <w:pPr>
        <w:pStyle w:val="Normal"/>
        <w:spacing w:lineRule="auto" w:line="480"/>
        <w:rPr/>
      </w:pPr>
      <w:r>
        <w:rPr>
          <w:rFonts w:ascii="Times New Roman" w:hAnsi="Times New Roman"/>
          <w:b/>
          <w:bCs/>
        </w:rPr>
        <w:t>Running title:</w:t>
      </w:r>
      <w:r>
        <w:rPr>
          <w:rFonts w:ascii="Times New Roman" w:hAnsi="Times New Roman"/>
        </w:rPr>
        <w:t xml:space="preserve"> Interaction models transferability</w:t>
      </w:r>
    </w:p>
    <w:p>
      <w:pPr>
        <w:pStyle w:val="Normal"/>
        <w:spacing w:lineRule="auto" w:line="480"/>
        <w:rPr>
          <w:rFonts w:ascii="Times New Roman" w:hAnsi="Times New Roman"/>
          <w:b/>
          <w:b/>
          <w:bCs/>
        </w:rPr>
      </w:pPr>
      <w:r>
        <w:rPr>
          <w:rFonts w:ascii="Times New Roman" w:hAnsi="Times New Roman"/>
          <w:b/>
          <w:bCs/>
        </w:rPr>
      </w:r>
    </w:p>
    <w:p>
      <w:pPr>
        <w:pStyle w:val="Normal"/>
        <w:spacing w:lineRule="auto" w:line="480"/>
        <w:rPr>
          <w:rFonts w:ascii="Times New Roman" w:hAnsi="Times New Roman"/>
          <w:b/>
          <w:b/>
          <w:bCs/>
        </w:rPr>
      </w:pPr>
      <w:r>
        <w:rPr>
          <w:rFonts w:ascii="Times New Roman" w:hAnsi="Times New Roman"/>
          <w:b/>
          <w:bCs/>
        </w:rPr>
        <w:t>Abstract</w:t>
      </w:r>
    </w:p>
    <w:p>
      <w:pPr>
        <w:pStyle w:val="Normal"/>
        <w:spacing w:lineRule="auto" w:line="480"/>
        <w:rPr/>
      </w:pPr>
      <w:r>
        <w:rPr>
          <w:rFonts w:ascii="Times New Roman" w:hAnsi="Times New Roman"/>
          <w:b/>
          <w:bCs/>
        </w:rPr>
        <w:t xml:space="preserve">Aim: </w:t>
      </w:r>
      <w:r>
        <w:rPr>
          <w:rFonts w:ascii="Times New Roman" w:hAnsi="Times New Roman"/>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higher-level food web attributes (i.e., species position, food web-level properties).</w:t>
      </w:r>
    </w:p>
    <w:p>
      <w:pPr>
        <w:pStyle w:val="Normal"/>
        <w:spacing w:lineRule="auto" w:line="480"/>
        <w:rPr/>
      </w:pPr>
      <w:r>
        <w:rPr>
          <w:rFonts w:ascii="Times New Roman" w:hAnsi="Times New Roman"/>
          <w:b/>
          <w:bCs/>
        </w:rPr>
        <w:t xml:space="preserve">Location: </w:t>
      </w:r>
      <w:r>
        <w:rPr>
          <w:rFonts w:ascii="Times New Roman" w:hAnsi="Times New Roman"/>
        </w:rPr>
        <w:t>Canada, Europe, Tanzania.</w:t>
      </w:r>
    </w:p>
    <w:p>
      <w:pPr>
        <w:pStyle w:val="Normal"/>
        <w:spacing w:lineRule="auto" w:line="480"/>
        <w:rPr/>
      </w:pPr>
      <w:r>
        <w:rPr>
          <w:rFonts w:ascii="Times New Roman" w:hAnsi="Times New Roman"/>
          <w:b/>
          <w:bCs/>
        </w:rPr>
        <w:t xml:space="preserve">Time period: </w:t>
      </w:r>
      <w:r>
        <w:rPr>
          <w:rFonts w:ascii="Times New Roman" w:hAnsi="Times New Roman"/>
        </w:rPr>
        <w:t>Current.</w:t>
      </w:r>
    </w:p>
    <w:p>
      <w:pPr>
        <w:pStyle w:val="Normal"/>
        <w:spacing w:lineRule="auto" w:line="480"/>
        <w:rPr/>
      </w:pPr>
      <w:r>
        <w:rPr>
          <w:rFonts w:ascii="Times New Roman" w:hAnsi="Times New Roman"/>
          <w:b/>
          <w:bCs/>
        </w:rPr>
        <w:t xml:space="preserve">Major taxa studied: </w:t>
      </w:r>
      <w:r>
        <w:rPr>
          <w:rFonts w:ascii="Times New Roman" w:hAnsi="Times New Roman"/>
        </w:rPr>
        <w:t>Terrestrial vertebrates.</w:t>
      </w:r>
    </w:p>
    <w:p>
      <w:pPr>
        <w:pStyle w:val="Normal"/>
        <w:spacing w:lineRule="auto" w:line="480"/>
        <w:rPr/>
      </w:pPr>
      <w:r>
        <w:rPr>
          <w:rFonts w:ascii="Times New Roman" w:hAnsi="Times New Roman"/>
          <w:b/>
          <w:bCs/>
        </w:rPr>
        <w:t xml:space="preserve">Methods: </w:t>
      </w:r>
      <w:r>
        <w:rPr>
          <w:rFonts w:ascii="Times New Roman" w:hAnsi="Times New Roman"/>
        </w:rPr>
        <w:t>We use a trait-based model of pairwise trophic interactions, trained independently on four different terrestrial vertebrate food webs (Canadian tundra, Serengeti, alpine south-eastern Pyrenees, and entire Europe) and assess the ability of each instance of the model to predict alternative food webs. We test how well predictions recover individual predator-prey interactions as well as higher level food web properties across geographical locations.</w:t>
      </w:r>
    </w:p>
    <w:p>
      <w:pPr>
        <w:pStyle w:val="Normal"/>
        <w:spacing w:lineRule="auto" w:line="480"/>
        <w:rPr/>
      </w:pPr>
      <w:r>
        <w:rPr>
          <w:rFonts w:ascii="Times New Roman" w:hAnsi="Times New Roman"/>
          <w:b/>
          <w:bCs/>
        </w:rPr>
        <w:t xml:space="preserve">Results: </w:t>
      </w:r>
      <w:r>
        <w:rPr>
          <w:rFonts w:ascii="Times New Roman" w:hAnsi="Times New Roman"/>
        </w:rPr>
        <w:t>We find that, given enough phylogenetic and environmental similarities between</w:t>
      </w:r>
      <w:del w:id="0" w:author="Dominique Caron" w:date="2023-11-29T11:03:30Z">
        <w:r>
          <w:rPr>
            <w:rFonts w:ascii="Times New Roman" w:hAnsi="Times New Roman"/>
          </w:rPr>
          <w:delText xml:space="preserve"> </w:delText>
        </w:r>
      </w:del>
      <w:ins w:id="1" w:author="Dominique Caron" w:date="2023-11-29T11:03:32Z">
        <w:r>
          <w:rPr>
            <w:rFonts w:ascii="Times New Roman" w:hAnsi="Times New Roman"/>
          </w:rPr>
          <w:t>-</w:t>
        </w:r>
      </w:ins>
      <w:r>
        <w:rPr>
          <w:rFonts w:ascii="Times New Roman" w:hAnsi="Times New Roman"/>
        </w:rPr>
        <w:t xml:space="preserve">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 </w:t>
      </w:r>
    </w:p>
    <w:p>
      <w:pPr>
        <w:pStyle w:val="Normal"/>
        <w:spacing w:lineRule="auto" w:line="480"/>
        <w:rPr/>
      </w:pPr>
      <w:r>
        <w:rPr>
          <w:rFonts w:ascii="Times New Roman" w:hAnsi="Times New Roman"/>
          <w:b/>
          <w:bCs/>
        </w:rPr>
        <w:t xml:space="preserve">Main conclusions: </w:t>
      </w:r>
      <w:r>
        <w:rPr>
          <w:rFonts w:ascii="Times New Roman" w:hAnsi="Times New Roman"/>
        </w:rPr>
        <w:t>Theory predicts that the variability observed in food webs can be explained by differences in trait distributions and trait-matching relationships. The generality of trait-matching relationships across regions and ecosystems suggests that food webs vary spatially primarily through changes in trait distributions. However, food webs are more than the sum of their parts, and predicting ecological networks will require a modelling approach that simultaneously address trophic interactions and the structure of food webs across time and space.</w:t>
      </w:r>
    </w:p>
    <w:p>
      <w:pPr>
        <w:pStyle w:val="Normal"/>
        <w:spacing w:lineRule="auto" w:line="480"/>
        <w:rPr>
          <w:rFonts w:ascii="Times New Roman" w:hAnsi="Times New Roman"/>
          <w:b/>
          <w:b/>
          <w:bCs/>
        </w:rPr>
      </w:pPr>
      <w:r>
        <w:rPr>
          <w:rFonts w:ascii="Times New Roman" w:hAnsi="Times New Roman"/>
          <w:b/>
          <w:bCs/>
        </w:rPr>
      </w:r>
    </w:p>
    <w:p>
      <w:pPr>
        <w:pStyle w:val="Normal"/>
        <w:spacing w:lineRule="auto" w:line="480"/>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pPr>
        <w:pStyle w:val="Normal"/>
        <w:spacing w:lineRule="auto" w:line="480"/>
        <w:rPr>
          <w:rFonts w:ascii="Times New Roman" w:hAnsi="Times New Roman"/>
          <w:b/>
          <w:b/>
          <w:bCs/>
        </w:rPr>
      </w:pPr>
      <w:r>
        <w:rPr>
          <w:rFonts w:ascii="Times New Roman" w:hAnsi="Times New Roman"/>
          <w:b/>
          <w:bCs/>
        </w:rPr>
        <w:t>Introduction</w:t>
      </w:r>
    </w:p>
    <w:p>
      <w:pPr>
        <w:pStyle w:val="TextBody"/>
        <w:rPr/>
      </w:pPr>
      <w:r>
        <w:rPr>
          <w:rFonts w:ascii="Times New Roman" w:hAnsi="Times New Roman"/>
        </w:rPr>
        <w:t xml:space="preserve">Ecosystem functions (e.g., energy flows and material cycling) and community stability depend on the trophic relationships that link species within a community </w:t>
      </w:r>
      <w:r>
        <w:rPr>
          <w:rFonts w:ascii="Times New Roman" w:hAnsi="Times New Roman"/>
        </w:rPr>
        <w:t>(Harvey et al., 2017)</w:t>
      </w:r>
      <w:r>
        <w:rPr>
          <w:rFonts w:ascii="Times New Roman" w:hAnsi="Times New Roman"/>
        </w:rPr>
        <w:t xml:space="preserve">. Despite the importance of food webs for understanding ecosystem structure and dynamics, recognized over the last 80 years </w:t>
      </w:r>
      <w:r>
        <w:rPr>
          <w:rFonts w:ascii="Times New Roman" w:hAnsi="Times New Roman"/>
        </w:rPr>
        <w:t>(Lindeman, 1942)</w:t>
      </w:r>
      <w:r>
        <w:rPr>
          <w:rFonts w:ascii="Times New Roman" w:hAnsi="Times New Roman"/>
        </w:rPr>
        <w:t>, we still face major challenges to develop accurate descriptions of natural food webs. The lack of trophic interaction</w:t>
      </w:r>
      <w:del w:id="2" w:author="Dominique Caron" w:date="2023-11-14T11:05:10Z">
        <w:r>
          <w:rPr>
            <w:rFonts w:ascii="Times New Roman" w:hAnsi="Times New Roman"/>
          </w:rPr>
          <w:delText>s</w:delText>
        </w:r>
      </w:del>
      <w:r>
        <w:rPr>
          <w:rFonts w:ascii="Times New Roman" w:hAnsi="Times New Roman"/>
        </w:rPr>
        <w:t xml:space="preserve"> data across most locations and taxa </w:t>
      </w:r>
      <w:r>
        <w:rPr>
          <w:rFonts w:ascii="Times New Roman" w:hAnsi="Times New Roman"/>
        </w:rPr>
        <w:t>(Poisot et al., 2021)</w:t>
      </w:r>
      <w:r>
        <w:rPr>
          <w:rFonts w:ascii="Times New Roman" w:hAnsi="Times New Roman"/>
        </w:rPr>
        <w:t xml:space="preserve"> lies at the core of the fundamental technical and practical challenges in food web ecology. Observing interactions is more challenging than observing species because two individuals need to be simultaneously detected while interacting </w:t>
      </w:r>
      <w:r>
        <w:rPr>
          <w:rFonts w:ascii="Times New Roman" w:hAnsi="Times New Roman"/>
        </w:rPr>
        <w:t>(Jordano, 2016)</w:t>
      </w:r>
      <w:r>
        <w:rPr>
          <w:rFonts w:ascii="Times New Roman" w:hAnsi="Times New Roman"/>
        </w:rPr>
        <w:t>. Not only is detection more difficult than for species, the number of possible interactions to detect in food webs  increases quadratically with the number of species resulting in extremely large sets of potential interactions. Therefore, observing all possible interactions among species within a food web is very difficult even in species-poor ecosystems, which calls for a systematic approach to predict interactions even when data from some regions are sparse or non-existent.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One main approach to identify feasible interactions based on food web theory is to use the matching between the functional traits of predators and those of their prey (e.g., smaller predators eat smaller prey; </w:t>
      </w:r>
      <w:r>
        <w:rPr>
          <w:rFonts w:ascii="Times New Roman" w:hAnsi="Times New Roman"/>
        </w:rPr>
        <w:t>Bartomeus et al., 2016</w:t>
      </w:r>
      <w:r>
        <w:rPr>
          <w:rFonts w:ascii="Times New Roman" w:hAnsi="Times New Roman"/>
        </w:rPr>
        <w:t xml:space="preserve">). Such trait-based models have been used to predict food webs for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among others. Phylogenetic relationships are also informative since they can serve as proxy for trait relationships, and because interactions and species</w:t>
      </w:r>
      <w:ins w:id="3" w:author="Dominique Caron" w:date="2023-11-29T10:47:48Z">
        <w:r>
          <w:rPr>
            <w:rFonts w:ascii="Times New Roman" w:hAnsi="Times New Roman"/>
          </w:rPr>
          <w:t>’</w:t>
        </w:r>
      </w:ins>
      <w:r>
        <w:rPr>
          <w:rFonts w:ascii="Times New Roman" w:hAnsi="Times New Roman"/>
        </w:rPr>
        <w:t xml:space="preserve"> role</w:t>
      </w:r>
      <w:ins w:id="4" w:author="Dominique Caron" w:date="2023-11-14T11:21:22Z">
        <w:r>
          <w:rPr>
            <w:rFonts w:ascii="Times New Roman" w:hAnsi="Times New Roman"/>
          </w:rPr>
          <w:t>s</w:t>
        </w:r>
      </w:ins>
      <w:r>
        <w:rPr>
          <w:rFonts w:ascii="Times New Roman" w:hAnsi="Times New Roman"/>
        </w:rPr>
        <w:t xml:space="preserve"> (i.e., species</w:t>
      </w:r>
      <w:ins w:id="5" w:author="Dominique Caron" w:date="2023-11-29T10:47:51Z">
        <w:r>
          <w:rPr>
            <w:rFonts w:ascii="Times New Roman" w:hAnsi="Times New Roman"/>
          </w:rPr>
          <w:t>’</w:t>
        </w:r>
      </w:ins>
      <w:r>
        <w:rPr>
          <w:rFonts w:ascii="Times New Roman" w:hAnsi="Times New Roman"/>
        </w:rPr>
        <w:t xml:space="preserve"> positions in the food web) tend to be evolutionary conserved </w:t>
      </w:r>
      <w:r>
        <w:rPr>
          <w:rFonts w:ascii="Times New Roman" w:hAnsi="Times New Roman"/>
          <w:b w:val="false"/>
          <w:i w:val="false"/>
          <w:caps w:val="false"/>
          <w:smallCaps w:val="false"/>
          <w:position w:val="0"/>
          <w:sz w:val="24"/>
          <w:u w:val="none"/>
          <w:vertAlign w:val="baseline"/>
        </w:rPr>
        <w:t>(G</w:t>
      </w:r>
      <w:r>
        <w:rPr>
          <w:b w:val="false"/>
          <w:i w:val="false"/>
          <w:caps w:val="false"/>
          <w:smallCaps w:val="false"/>
          <w:position w:val="0"/>
          <w:sz w:val="24"/>
          <w:u w:val="none"/>
          <w:vertAlign w:val="baseline"/>
        </w:rPr>
        <w:t>ómez et al., 2010; Stouffer et al., 2012)</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 still unclear how well predictive models of pairwise trophic interactions can transfer knowledge across different regions. If trait-matching rules determining interactions are general, then i) we should observe the same trait</w:t>
      </w:r>
      <w:del w:id="6" w:author="Dominique Caron" w:date="2023-11-14T11:21:26Z">
        <w:r>
          <w:rPr>
            <w:rFonts w:ascii="Times New Roman" w:hAnsi="Times New Roman"/>
          </w:rPr>
          <w:delText>s</w:delText>
        </w:r>
      </w:del>
      <w:r>
        <w:rPr>
          <w:rFonts w:ascii="Times New Roman" w:hAnsi="Times New Roman"/>
        </w:rPr>
        <w:t xml:space="preserve">-interaction relationships across regions and ii) a model trained in </w:t>
      </w:r>
      <w:del w:id="7" w:author="Dominique Caron" w:date="2023-11-14T11:21:57Z">
        <w:r>
          <w:rPr>
            <w:rFonts w:ascii="Times New Roman" w:hAnsi="Times New Roman"/>
          </w:rPr>
          <w:delText>a</w:delText>
        </w:r>
      </w:del>
      <w:moveTo w:id="8" w:author="Dominique Caron" w:date="2023-11-14T11:21:57Z">
        <w:r>
          <w:rPr>
            <w:rFonts w:ascii="Times New Roman" w:hAnsi="Times New Roman"/>
          </w:rPr>
          <w:t>one</w:t>
        </w:r>
      </w:moveTo>
      <w:r>
        <w:rPr>
          <w:rFonts w:ascii="Times New Roman" w:hAnsi="Times New Roman"/>
        </w:rPr>
        <w:t xml:space="preserve"> location should be transferable to another</w:t>
      </w:r>
      <w:moveFrom w:id="9" w:author="Dominique Caron" w:date="2023-11-14T11:22:02Z">
        <w:r>
          <w:rPr>
            <w:rFonts w:ascii="Times New Roman" w:hAnsi="Times New Roman"/>
          </w:rPr>
          <w:t xml:space="preserve">one </w:t>
        </w:r>
      </w:moveFrom>
      <w:r>
        <w:rPr>
          <w:rFonts w:ascii="Times New Roman" w:hAnsi="Times New Roman"/>
        </w:rPr>
        <w:t xml:space="preserve">. </w:t>
      </w:r>
      <w:r>
        <w:rPr>
          <w:rFonts w:ascii="Times New Roman" w:hAnsi="Times New Roman"/>
        </w:rPr>
        <w:t>Strydom et al. (2022)</w:t>
      </w:r>
      <w:r>
        <w:rPr>
          <w:rFonts w:ascii="Times New Roman" w:hAnsi="Times New Roman"/>
        </w:rPr>
        <w:t xml:space="preserve"> provided an illustration of model transferability, in which the authors use</w:t>
      </w:r>
      <w:ins w:id="10" w:author="Dominique Caron" w:date="2023-11-14T11:22:35Z">
        <w:r>
          <w:rPr>
            <w:rFonts w:ascii="Times New Roman" w:hAnsi="Times New Roman"/>
          </w:rPr>
          <w:t>d</w:t>
        </w:r>
      </w:ins>
      <w:r>
        <w:rPr>
          <w:rFonts w:ascii="Times New Roman" w:hAnsi="Times New Roman"/>
        </w:rPr>
        <w:t xml:space="preserve"> a mammal phylogeny to map latent traits extracted from the European mammalian food web to predict its Canadian counterpart and were able to recover 90% of known trophic interactions among Canadian mammals without any prior information on the food web. Europe and Canada share similar bioclimatic conditions and, despite the few species common to both regions, more than half of Canadian mammals have congeneric species in Europe. Thus, this demonstration of model transferability raises the question of how trait-based inferences of trophic interactions would transfer to more contrasting environments</w:t>
      </w:r>
      <w:ins w:id="11" w:author="Dominique Caron" w:date="2023-11-14T11:24:38Z">
        <w:r>
          <w:rPr>
            <w:rFonts w:ascii="Times New Roman" w:hAnsi="Times New Roman"/>
          </w:rPr>
          <w:t>.</w:t>
        </w:r>
      </w:ins>
      <w:del w:id="12" w:author="Dominique Caron" w:date="2023-11-14T11:24:38Z">
        <w:r>
          <w:rPr>
            <w:rFonts w:ascii="Times New Roman" w:hAnsi="Times New Roman"/>
          </w:rPr>
          <w:delText>?</w:delText>
        </w:r>
      </w:del>
      <w:r>
        <w:rPr>
          <w:rFonts w:ascii="Times New Roman" w:hAnsi="Times New Roman"/>
        </w:rPr>
        <w:t xml:space="preserve"> Transferability should depend on the similarity of the environment and species composition of the respective food webs </w:t>
      </w:r>
      <w:r>
        <w:rPr>
          <w:rFonts w:ascii="Times New Roman" w:hAnsi="Times New Roman"/>
        </w:rPr>
        <w:t>(Gravel et al., 2016)</w:t>
      </w:r>
      <w:r>
        <w:rPr/>
        <w:t>.</w:t>
      </w:r>
      <w:r>
        <w:rPr>
          <w:rFonts w:ascii="Times New Roman" w:hAnsi="Times New Roman"/>
        </w:rPr>
        <w:t xml:space="preserve">  </w:t>
      </w:r>
    </w:p>
    <w:p>
      <w:pPr>
        <w:pStyle w:val="TextBody"/>
        <w:rPr>
          <w:rFonts w:ascii="Times New Roman" w:hAnsi="Times New Roman"/>
        </w:rPr>
      </w:pPr>
      <w:r>
        <w:rPr>
          <w:rFonts w:ascii="Times New Roman" w:hAnsi="Times New Roman"/>
        </w:rPr>
      </w:r>
    </w:p>
    <w:p>
      <w:pPr>
        <w:pStyle w:val="TextBody"/>
        <w:rPr/>
      </w:pPr>
      <w:r>
        <w:rPr>
          <w:rFonts w:ascii="Times New Roman" w:hAnsi="Times New Roman"/>
        </w:rPr>
        <w:t xml:space="preserve">It is also unclear how well trophic interaction models can predict the underlying structure of entire food webs emerging from pairwise trophic interactions. Food web structure encompasses system-level properties such as connectivity or number of trophic levels, as well as species traits such as number of prey or their position within the food web. These higher-level properties emerge from the joint effect of trait-matching between interacting partners, the trait distribution of species composing the food web </w:t>
      </w:r>
      <w:r>
        <w:rPr>
          <w:rFonts w:ascii="Times New Roman" w:hAnsi="Times New Roman"/>
        </w:rPr>
        <w:t>(Gravel et al., 2016)</w:t>
      </w:r>
      <w:r>
        <w:rPr>
          <w:rFonts w:ascii="Times New Roman" w:hAnsi="Times New Roman"/>
        </w:rPr>
        <w:t xml:space="preserve">, and are influenced by the spatial scale of the network </w:t>
      </w:r>
      <w:r>
        <w:rPr>
          <w:rFonts w:ascii="Times New Roman" w:hAnsi="Times New Roman"/>
        </w:rPr>
        <w:t>(Galiana et al., 2018)</w:t>
      </w:r>
      <w:r>
        <w:rPr>
          <w:rFonts w:ascii="Times New Roman" w:hAnsi="Times New Roman"/>
        </w:rPr>
        <w:t xml:space="preserve">. Most studies are aimed at predicting either the properties of food webs (e.g., </w:t>
      </w:r>
      <w:r>
        <w:rPr>
          <w:rFonts w:ascii="Times New Roman" w:hAnsi="Times New Roman"/>
        </w:rPr>
        <w:t>Williams &amp; Martinez, 2008</w:t>
      </w:r>
      <w:r>
        <w:rPr>
          <w:rFonts w:ascii="Times New Roman" w:hAnsi="Times New Roman"/>
        </w:rPr>
        <w:t xml:space="preserve">) or their pairwise interactions (e.g., </w:t>
      </w:r>
      <w:r>
        <w:rPr>
          <w:rFonts w:ascii="Times New Roman" w:hAnsi="Times New Roman"/>
        </w:rPr>
        <w:t>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This discrepancy could arise from fundamental differences in the scale of ecological processes that constrain food web properties (e.g., the number of feasible interactions) from those that drive pairwise interactions, which is commonly the focus of trophic interaction models </w:t>
      </w:r>
      <w:r>
        <w:rPr>
          <w:rFonts w:ascii="Times New Roman" w:hAnsi="Times New Roman"/>
        </w:rPr>
        <w:t>(Strydom et al., 2021)</w:t>
      </w:r>
      <w:r>
        <w:rPr>
          <w:rFonts w:ascii="Times New Roman" w:hAnsi="Times New Roman"/>
        </w:rPr>
        <w:t>. However, we are lacking sufficient knowledge on how well trait-matching models predict other food web properties (e.g., maximum trophic level, modularity) or species positions (e.g., trophic level, centrality) to make generalities.</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Here, we ask whether predictive trait-matching models trained using a network of predator-prey interactions (i.e., a food web) from one geographical region of the world can reliably predict pairwise interactions, species</w:t>
      </w:r>
      <w:ins w:id="13" w:author="Dominique Caron" w:date="2023-11-29T10:47:58Z">
        <w:r>
          <w:rPr>
            <w:rFonts w:ascii="Times New Roman" w:hAnsi="Times New Roman"/>
          </w:rPr>
          <w:t>’</w:t>
        </w:r>
      </w:ins>
      <w:r>
        <w:rPr>
          <w:rFonts w:ascii="Times New Roman" w:hAnsi="Times New Roman"/>
        </w:rPr>
        <w:t xml:space="preserve"> role, and food web structure in other regions. We use terrestrial vertebrate food webs from Europe, the Pyrenees, Northern Québec and Labrador, and the Serengeti to fit trait-based Bayesian hierarchical models to study transferability across regions. We aim to (1) identify the factors (i.e., geographic, environmental, </w:t>
      </w:r>
      <w:del w:id="14" w:author="Dominique Caron" w:date="2023-11-29T10:00:56Z">
        <w:r>
          <w:rPr>
            <w:rFonts w:ascii="Times New Roman" w:hAnsi="Times New Roman"/>
          </w:rPr>
          <w:delText>functional</w:delText>
        </w:r>
      </w:del>
      <w:ins w:id="15" w:author="Dominique Caron" w:date="2023-11-29T10:00:56Z">
        <w:r>
          <w:rPr>
            <w:rFonts w:ascii="Times New Roman" w:hAnsi="Times New Roman"/>
          </w:rPr>
          <w:t>trait</w:t>
        </w:r>
      </w:ins>
      <w:r>
        <w:rPr>
          <w:rFonts w:ascii="Times New Roman" w:hAnsi="Times New Roman"/>
        </w:rPr>
        <w:t xml:space="preserve">, or phylogenetic distances) influencing the generality of trait-matching models of pairwise interactions across geographical regions, (2) predict </w:t>
      </w:r>
      <w:del w:id="16" w:author="Dominique Caron" w:date="2023-11-29T10:45:08Z">
        <w:r>
          <w:rPr>
            <w:rFonts w:ascii="Times New Roman" w:hAnsi="Times New Roman"/>
          </w:rPr>
          <w:delText xml:space="preserve">trophic </w:delText>
        </w:r>
      </w:del>
      <w:ins w:id="17" w:author="Dominique Caron" w:date="2023-11-29T10:46:34Z">
        <w:r>
          <w:rPr>
            <w:rFonts w:ascii="Times New Roman" w:hAnsi="Times New Roman"/>
          </w:rPr>
          <w:t>species</w:t>
        </w:r>
      </w:ins>
      <w:ins w:id="18" w:author="Dominique Caron" w:date="2023-11-29T10:48:11Z">
        <w:r>
          <w:rPr>
            <w:rFonts w:ascii="Times New Roman" w:hAnsi="Times New Roman"/>
          </w:rPr>
          <w:t>’</w:t>
        </w:r>
      </w:ins>
      <w:ins w:id="19" w:author="Dominique Caron" w:date="2023-11-29T10:46:34Z">
        <w:r>
          <w:rPr>
            <w:rFonts w:ascii="Times New Roman" w:hAnsi="Times New Roman"/>
          </w:rPr>
          <w:t xml:space="preserve"> </w:t>
        </w:r>
      </w:ins>
      <w:r>
        <w:rPr>
          <w:rFonts w:ascii="Times New Roman" w:hAnsi="Times New Roman"/>
        </w:rPr>
        <w:t>roles (e.g., centrality)</w:t>
      </w:r>
      <w:del w:id="20" w:author="Dominique Caron" w:date="2023-11-29T10:46:41Z">
        <w:r>
          <w:rPr>
            <w:rFonts w:ascii="Times New Roman" w:hAnsi="Times New Roman"/>
          </w:rPr>
          <w:delText xml:space="preserve"> across species</w:delText>
        </w:r>
      </w:del>
      <w:r>
        <w:rPr>
          <w:rFonts w:ascii="Times New Roman" w:hAnsi="Times New Roman"/>
        </w:rPr>
        <w:t xml:space="preserve"> and (3) test how well food web properties derived from models match empirical estimates. First, we expect </w:t>
      </w:r>
      <w:ins w:id="21" w:author="Dominique Caron" w:date="2023-11-29T10:16:34Z">
        <w:r>
          <w:rPr>
            <w:rFonts w:ascii="Times New Roman" w:hAnsi="Times New Roman"/>
          </w:rPr>
          <w:t>food webs sharing more evolutionary history and environmental conditions will yield be</w:t>
        </w:r>
      </w:ins>
      <w:ins w:id="22" w:author="Dominique Caron" w:date="2023-11-29T10:17:00Z">
        <w:r>
          <w:rPr>
            <w:rFonts w:ascii="Times New Roman" w:hAnsi="Times New Roman"/>
          </w:rPr>
          <w:t>tter transferability</w:t>
        </w:r>
      </w:ins>
      <w:del w:id="23" w:author="Dominique Caron" w:date="2023-11-29T10:12:10Z">
        <w:r>
          <w:rPr>
            <w:rFonts w:ascii="Times New Roman" w:hAnsi="Times New Roman"/>
          </w:rPr>
          <w:delText>more functionally similar food webs will yield better transferability</w:delText>
        </w:r>
      </w:del>
      <w:r>
        <w:rPr>
          <w:rFonts w:ascii="Times New Roman" w:hAnsi="Times New Roman"/>
        </w:rPr>
        <w:t>. Second, given the models</w:t>
      </w:r>
      <w:ins w:id="24" w:author="Dominique Caron" w:date="2023-11-14T11:33:00Z">
        <w:r>
          <w:rPr>
            <w:rFonts w:ascii="Times New Roman" w:hAnsi="Times New Roman"/>
          </w:rPr>
          <w:t>’</w:t>
        </w:r>
      </w:ins>
      <w:r>
        <w:rPr>
          <w:rFonts w:ascii="Times New Roman" w:hAnsi="Times New Roman"/>
        </w:rPr>
        <w:t xml:space="preserve"> focus on pairwise interactions and based on previous results, we expect the prediction of pairwise interactions to be better than that of food web properties.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rPr/>
      </w:pPr>
      <w:r>
        <w:rPr>
          <w:rFonts w:ascii="Times New Roman" w:hAnsi="Times New Roman"/>
        </w:rPr>
        <w:t xml:space="preserve">We extracted predator-prey interactions among terrestrial vertebrates (mammals, birds, amphibians and reptiles) from four well-resolved food webs (Table 1, Figure 1): the European food web of tetrapods </w:t>
      </w:r>
      <w:r>
        <w:rPr>
          <w:rFonts w:ascii="Times New Roman" w:hAnsi="Times New Roman"/>
        </w:rPr>
        <w:t>(Maiorano et al., 2020)</w:t>
      </w:r>
      <w:r>
        <w:rPr>
          <w:rFonts w:ascii="Times New Roman" w:hAnsi="Times New Roman"/>
        </w:rPr>
        <w:t xml:space="preserve">, the Pyrenees vertebrate food web </w:t>
      </w:r>
      <w:r>
        <w:rPr>
          <w:rFonts w:ascii="Times New Roman" w:hAnsi="Times New Roman"/>
        </w:rPr>
        <w:t>(Lurgi et al., 2012)</w:t>
      </w:r>
      <w:r>
        <w:rPr>
          <w:rFonts w:ascii="Times New Roman" w:hAnsi="Times New Roman"/>
        </w:rPr>
        <w:t xml:space="preserve">, the Northern Québec and Labrador food web </w:t>
      </w:r>
      <w:r>
        <w:rPr>
          <w:rFonts w:ascii="Times New Roman" w:hAnsi="Times New Roman"/>
        </w:rPr>
        <w:t>(Berteaux et al., 2018)</w:t>
      </w:r>
      <w:r>
        <w:rPr>
          <w:rFonts w:ascii="Times New Roman" w:hAnsi="Times New Roman"/>
        </w:rPr>
        <w:t xml:space="preserve">, and the Serengeti food web </w:t>
      </w:r>
      <w:r>
        <w:rPr>
          <w:rFonts w:ascii="Times New Roman" w:hAnsi="Times New Roman"/>
        </w:rPr>
        <w:t>(de Visser et al., 2011)</w:t>
      </w:r>
      <w:r>
        <w:rPr>
          <w:rFonts w:ascii="Times New Roman" w:hAnsi="Times New Roman"/>
        </w:rPr>
        <w:t xml:space="preserve">. All four food webs were compiled from literature review and completed by expert knowledge. The four food webs document the predator-prey interactions between all known terrestrial vertebrates in their respective geographical region. Trophic interaction is defined as a binary variable where 0 represents the absence and 1 the presence of a predator-prey interaction between two species. Since all food webs document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(i.e., the predator could feed on the prey species), and use expert knowledge to define these trophic relations, we assume that they are less sensitive to incomplete sampling than observation-based food webs (i.e., interactions and non-interactions are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pPr>
        <w:pStyle w:val="TextBody"/>
        <w:spacing w:before="0" w:after="0"/>
        <w:rPr>
          <w:rFonts w:ascii="Times New Roman" w:hAnsi="Times New Roman"/>
        </w:rPr>
      </w:pPr>
      <w:r>
        <w:rPr>
          <w:rFonts w:ascii="Times New Roman" w:hAnsi="Times New Roman"/>
        </w:rPr>
      </w:r>
    </w:p>
    <w:p>
      <w:pPr>
        <w:pStyle w:val="TextBody"/>
        <w:spacing w:before="0" w:after="0"/>
        <w:rPr/>
      </w:pPr>
      <w:r>
        <w:rPr>
          <w:rFonts w:ascii="Times New Roman" w:hAnsi="Times New Roman"/>
        </w:rPr>
        <w:t xml:space="preserve">The species composition of the four food webs are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connectance (between 0.02 and 0.05) </w:t>
      </w:r>
      <w:del w:id="25" w:author="Dominique Caron" w:date="2023-11-14T11:41:54Z">
        <w:r>
          <w:rPr>
            <w:rFonts w:ascii="Times New Roman" w:hAnsi="Times New Roman"/>
          </w:rPr>
          <w:delText>compared to the Serengeti food web</w:delText>
        </w:r>
      </w:del>
      <w:ins w:id="26" w:author="Dominique Caron" w:date="2023-11-14T11:41:54Z">
        <w:r>
          <w:rPr>
            <w:rFonts w:ascii="Times New Roman" w:hAnsi="Times New Roman"/>
          </w:rPr>
          <w:t>but the Serenget</w:t>
        </w:r>
      </w:ins>
      <w:ins w:id="27" w:author="Dominique Caron" w:date="2023-11-14T11:42:00Z">
        <w:r>
          <w:rPr>
            <w:rFonts w:ascii="Times New Roman" w:hAnsi="Times New Roman"/>
          </w:rPr>
          <w:t>i differed</w:t>
        </w:r>
      </w:ins>
      <w:r>
        <w:rPr>
          <w:rFonts w:ascii="Times New Roman" w:hAnsi="Times New Roman"/>
        </w:rPr>
        <w:t xml:space="preserve"> (mean trophic level: 1.61; connectance: 0.12). Here, the first trophic level (i.e., basal species) are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rPr/>
      </w:pPr>
      <w:r>
        <w:rPr>
          <w:rFonts w:ascii="Times New Roman" w:hAnsi="Times New Roman"/>
        </w:rPr>
        <w:t xml:space="preserve">We extracted functional traits from the database compiled by </w:t>
      </w:r>
      <w:r>
        <w:rPr>
          <w:rFonts w:ascii="Times New Roman" w:hAnsi="Times New Roman"/>
        </w:rPr>
        <w:t>Etard et al. (2020)</w:t>
      </w:r>
      <w:r>
        <w:rPr>
          <w:rFonts w:ascii="Times New Roman" w:hAnsi="Times New Roman"/>
        </w:rPr>
        <w:t xml:space="preserve">. This dataset combines species-level information from large freely available secondary trait databases (e.g.,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We standardized species names following the taxonomic backbone of the Global Biodiversity Information Facility (GBIF) using the function </w:t>
      </w:r>
      <w:r>
        <w:rPr>
          <w:rFonts w:ascii="Times New Roman" w:hAnsi="Times New Roman"/>
          <w:i/>
          <w:iCs/>
        </w:rPr>
        <w:t>name_backbone</w:t>
      </w:r>
      <w:r>
        <w:rPr>
          <w:rFonts w:ascii="Times New Roman" w:hAnsi="Times New Roman"/>
        </w:rPr>
        <w:t xml:space="preserve"> from the package </w:t>
      </w:r>
      <w:r>
        <w:rPr>
          <w:rFonts w:ascii="Times New Roman" w:hAnsi="Times New Roman"/>
          <w:i/>
          <w:iCs/>
        </w:rPr>
        <w:t xml:space="preserve">rgbif </w:t>
      </w:r>
      <w:r>
        <w:rPr>
          <w:rFonts w:ascii="Times New Roman" w:hAnsi="Times New Roman"/>
          <w:i w:val="false"/>
          <w:iCs w:val="false"/>
        </w:rPr>
        <w:t>(Chamberlain et al., 2022)</w:t>
      </w:r>
      <w:r>
        <w:rPr>
          <w:i w:val="false"/>
          <w:iCs w:val="false"/>
        </w:rPr>
        <w:t xml:space="preserve"> </w:t>
      </w:r>
      <w:r>
        <w:rPr>
          <w:rFonts w:ascii="Times New Roman" w:hAnsi="Times New Roman"/>
        </w:rPr>
        <w:t xml:space="preserve">in the R statistical language </w:t>
      </w:r>
      <w:r>
        <w:rPr>
          <w:rFonts w:ascii="Times New Roman" w:hAnsi="Times New Roman"/>
        </w:rPr>
        <w:t>(R Core Team, 2022)</w:t>
      </w:r>
      <w:r>
        <w:rPr>
          <w:rFonts w:ascii="Times New Roman" w:hAnsi="Times New Roman"/>
        </w:rPr>
        <w:t xml:space="preserve">. We excluded species for which no taxonomic information or none of the traits were available. Species traits were available for more than 80% of species across all food webs (Table 1; Appendix S2). For remaining species, we imputed missing traits using the MissForest algorithm implemented in the </w:t>
      </w:r>
      <w:r>
        <w:rPr>
          <w:rFonts w:ascii="Times New Roman" w:hAnsi="Times New Roman"/>
          <w:i/>
          <w:iCs/>
        </w:rPr>
        <w:t>missForest</w:t>
      </w:r>
      <w:r>
        <w:rPr>
          <w:rFonts w:ascii="Times New Roman" w:hAnsi="Times New Roman"/>
        </w:rPr>
        <w:t xml:space="preserve"> R package </w:t>
      </w:r>
      <w:r>
        <w:rPr>
          <w:rFonts w:ascii="Times New Roman" w:hAnsi="Times New Roman"/>
        </w:rPr>
        <w:t>(Stekhoven &amp; Buehlmann, 2012)</w:t>
      </w:r>
      <w:r>
        <w:rPr>
          <w:rFonts w:ascii="Times New Roman" w:hAnsi="Times New Roman"/>
        </w:rPr>
        <w:t xml:space="preserve"> for amphibians, birds, mammals and reptiles separately. MissForest uses random forests to iteratively predict missing data from the known data. Each random forest uses a different trait as response variable and the remaining traits as predictors.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rPr/>
      </w:pPr>
      <w:r>
        <w:rPr>
          <w:rFonts w:ascii="Times New Roman" w:hAnsi="Times New Roman"/>
        </w:rPr>
        <w:t xml:space="preserve">We used published global phylogenies for birds </w:t>
      </w:r>
      <w:r>
        <w:rPr>
          <w:rFonts w:ascii="Times New Roman" w:hAnsi="Times New Roman"/>
        </w:rPr>
        <w:t>(Jetz et al., 2012)</w:t>
      </w:r>
      <w:r>
        <w:rPr>
          <w:rFonts w:ascii="Times New Roman" w:hAnsi="Times New Roman"/>
        </w:rPr>
        <w:t xml:space="preserve">, amphibians </w:t>
      </w:r>
      <w:r>
        <w:rPr>
          <w:rFonts w:ascii="Times New Roman" w:hAnsi="Times New Roman"/>
        </w:rPr>
        <w:t>(Jetz &amp; Pyron, 2018)</w:t>
      </w:r>
      <w:r>
        <w:rPr>
          <w:rFonts w:ascii="Times New Roman" w:hAnsi="Times New Roman"/>
        </w:rPr>
        <w:t xml:space="preserve">, squamates </w:t>
      </w:r>
      <w:r>
        <w:rPr>
          <w:rFonts w:ascii="Times New Roman" w:hAnsi="Times New Roman"/>
        </w:rPr>
        <w:t>(Tonini et al., 2016)</w:t>
      </w:r>
      <w:r>
        <w:rPr>
          <w:rFonts w:ascii="Times New Roman" w:hAnsi="Times New Roman"/>
        </w:rPr>
        <w:t xml:space="preserve">, turtles </w:t>
      </w:r>
      <w:r>
        <w:rPr>
          <w:rFonts w:ascii="Times New Roman" w:hAnsi="Times New Roman"/>
        </w:rPr>
        <w:t>(Thomson et al., 2021)</w:t>
      </w:r>
      <w:r>
        <w:rPr>
          <w:rFonts w:ascii="Times New Roman" w:hAnsi="Times New Roman"/>
        </w:rPr>
        <w:t xml:space="preserve">, and mammals </w:t>
      </w:r>
      <w:r>
        <w:rPr>
          <w:rFonts w:ascii="Times New Roman" w:hAnsi="Times New Roman"/>
        </w:rPr>
        <w:t>(Upham et al., 2019)</w:t>
      </w:r>
      <w:r>
        <w:rPr>
          <w:rFonts w:ascii="Times New Roman" w:hAnsi="Times New Roman"/>
        </w:rPr>
        <w:t xml:space="preserve">. All five phylogenies were built from molecular data and delivered as a posterior distribution of trees. We sampled 100 trees from the posterior of each phylogeny and calculated the mean cophenetic distance from these samples between all species of the four food webs. Following </w:t>
      </w:r>
      <w:r>
        <w:rPr>
          <w:rFonts w:ascii="Times New Roman" w:hAnsi="Times New Roman"/>
        </w:rPr>
        <w:t>Letten &amp; Cornwell (2015)</w:t>
      </w:r>
      <w:r>
        <w:rPr>
          <w:rFonts w:ascii="Times New Roman" w:hAnsi="Times New Roman"/>
        </w:rPr>
        <w:t xml:space="preserve">, we square root transformed cophenetic distances to better relate to ecological processes such as trophic interactions.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rFonts w:ascii="Times New Roman" w:hAnsi="Times New Roman"/>
        </w:rPr>
      </w:pPr>
      <w:r>
        <w:rPr>
          <w:rFonts w:ascii="Times New Roman" w:hAnsi="Times New Roman"/>
        </w:rPr>
        <w:t>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 of interactions for calibration</w:t>
      </w:r>
      <w:ins w:id="28" w:author="Dominique Caron" w:date="2023-11-29T10:19:22Z">
        <w:r>
          <w:rPr>
            <w:rFonts w:ascii="Times New Roman" w:hAnsi="Times New Roman"/>
          </w:rPr>
          <w:t xml:space="preserve"> </w:t>
        </w:r>
      </w:ins>
      <w:ins w:id="29" w:author="Dominique Caron" w:date="2023-11-29T10:19:22Z">
        <w:r>
          <w:rPr>
            <w:rFonts w:ascii="Times New Roman" w:hAnsi="Times New Roman"/>
          </w:rPr>
          <w:t>to have a more optimal balance of presences and absences in the calibration</w:t>
        </w:r>
      </w:ins>
      <w:r>
        <w:rPr>
          <w:rFonts w:ascii="Times New Roman" w:hAnsi="Times New Roman"/>
        </w:rPr>
        <w:t>.</w:t>
      </w:r>
    </w:p>
    <w:p>
      <w:pPr>
        <w:pStyle w:val="Normal"/>
        <w:tabs>
          <w:tab w:val="clear" w:pos="720"/>
          <w:tab w:val="center" w:pos="4680" w:leader="none"/>
          <w:tab w:val="right" w:pos="9360" w:leader="none"/>
        </w:tabs>
        <w:spacing w:lineRule="auto" w:line="480"/>
        <w:jc w:val="center"/>
        <w:rPr/>
      </w:pPr>
      <w:r>
        <w:rPr/>
      </w:r>
      <m:oMath xmlns:m="http://schemas.openxmlformats.org/officeDocument/2006/math">
        <m:sSub>
          <m:e>
            <m:r>
              <w:rPr>
                <w:rFonts w:ascii="Cambria Math" w:hAnsi="Cambria Math"/>
              </w:rPr>
              <m:t xml:space="preserve">L</m:t>
            </m:r>
          </m:e>
          <m:sub>
            <m:r>
              <w:rPr>
                <w:rFonts w:ascii="Cambria Math" w:hAnsi="Cambria Math"/>
              </w:rPr>
              <m:t xml:space="preserve">ij</m:t>
            </m:r>
          </m:sub>
        </m:sSub>
        <m:r>
          <m:t xml:space="preserve"> </m:t>
        </m:r>
        <m:r>
          <w:rPr>
            <w:rFonts w:ascii="Cambria Math" w:hAnsi="Cambria Math"/>
          </w:rPr>
          <m:t xml:space="preserve">Bernoulli</m:t>
        </m:r>
        <m:d>
          <m:dPr>
            <m:begChr m:val="("/>
            <m:endChr m:val=")"/>
          </m:dPr>
          <m:e>
            <m:sSub>
              <m:e>
                <m:r>
                  <w:rPr>
                    <w:rFonts w:ascii="Cambria Math" w:hAnsi="Cambria Math"/>
                  </w:rPr>
                  <m:t xml:space="preserve">p</m:t>
                </m:r>
              </m:e>
              <m:sub>
                <m:r>
                  <w:rPr>
                    <w:rFonts w:ascii="Cambria Math" w:hAnsi="Cambria Math"/>
                  </w:rPr>
                  <m:t xml:space="preserve">ij</m:t>
                </m:r>
              </m:sub>
            </m:sSub>
          </m:e>
        </m:d>
      </m:oMath>
      <w:r>
        <w:rPr>
          <w:rFonts w:ascii="Times New Roman" w:hAnsi="Times New Roman"/>
        </w:rPr>
        <w:t>,</w:t>
      </w:r>
    </w:p>
    <w:p>
      <w:pPr>
        <w:pStyle w:val="Normal"/>
        <w:tabs>
          <w:tab w:val="clear" w:pos="720"/>
          <w:tab w:val="center" w:pos="4680" w:leader="none"/>
          <w:tab w:val="right" w:pos="9360" w:leader="none"/>
        </w:tabs>
        <w:spacing w:lineRule="auto" w:line="480"/>
        <w:jc w:val="center"/>
        <w:rPr/>
      </w:pPr>
      <w:r>
        <w:rPr/>
      </w:r>
      <m:oMath xmlns:m="http://schemas.openxmlformats.org/officeDocument/2006/math">
        <m:r>
          <w:rPr>
            <w:rFonts w:ascii="Cambria Math" w:hAnsi="Cambria Math"/>
          </w:rPr>
          <m:t xml:space="preserve">logit</m:t>
        </m:r>
        <m:d>
          <m:dPr>
            <m:begChr m:val="("/>
            <m:endChr m:val=")"/>
          </m:dPr>
          <m:e>
            <m:sSub>
              <m:e>
                <m:r>
                  <w:rPr>
                    <w:rFonts w:ascii="Cambria Math" w:hAnsi="Cambria Math"/>
                  </w:rPr>
                  <m:t xml:space="preserve">p</m:t>
                </m:r>
              </m:e>
              <m:sub>
                <m:r>
                  <w:rPr>
                    <w:rFonts w:ascii="Cambria Math" w:hAnsi="Cambria Math"/>
                  </w:rPr>
                  <m:t xml:space="preserve">ij</m:t>
                </m:r>
              </m:sub>
            </m:sSub>
          </m:e>
        </m:d>
        <m:r>
          <w:rPr>
            <w:rFonts w:ascii="Cambria Math" w:hAnsi="Cambria Math"/>
          </w:rPr>
          <m:t xml:space="preserve">=</m:t>
        </m:r>
        <m:r>
          <w:rPr>
            <w:rFonts w:ascii="Cambria Math" w:hAnsi="Cambria Math"/>
          </w:rPr>
          <m:t xml:space="preserve">α</m:t>
        </m:r>
        <m:r>
          <w:rPr>
            <w:rFonts w:ascii="Cambria Math" w:hAnsi="Cambria Math"/>
          </w:rPr>
          <m:t xml:space="preserve">+</m:t>
        </m:r>
        <m:sSub>
          <m:e>
            <m:r>
              <w:rPr>
                <w:rFonts w:ascii="Cambria Math" w:hAnsi="Cambria Math"/>
              </w:rPr>
              <m:t xml:space="preserve">α</m:t>
            </m:r>
          </m:e>
          <m:sub>
            <m:r>
              <w:rPr>
                <w:rFonts w:ascii="Cambria Math" w:hAnsi="Cambria Math"/>
              </w:rPr>
              <m:t xml:space="preserve">predator</m:t>
            </m:r>
            <m:d>
              <m:dPr>
                <m:begChr m:val="["/>
                <m:endChr m:val="]"/>
              </m:dPr>
              <m:e>
                <m:r>
                  <w:rPr>
                    <w:rFonts w:ascii="Cambria Math" w:hAnsi="Cambria Math"/>
                  </w:rPr>
                  <m:t xml:space="preserve">j</m:t>
                </m:r>
              </m:e>
            </m:d>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13</m:t>
            </m:r>
          </m:sup>
          <m:e>
            <m:d>
              <m:dPr>
                <m:begChr m:val="("/>
                <m:endChr m:val=")"/>
              </m:dPr>
              <m:e>
                <m:r>
                  <w:rPr>
                    <w:rFonts w:ascii="Cambria Math" w:hAnsi="Cambria Math"/>
                  </w:rPr>
                  <m:t xml:space="preserve">β</m:t>
                </m:r>
              </m:e>
              <m:e/>
              <m:e>
                <m:r>
                  <w:rPr>
                    <w:rFonts w:ascii="Cambria Math" w:hAnsi="Cambria Math"/>
                  </w:rPr>
                  <m:t xml:space="preserve">k</m:t>
                </m:r>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k</m:t>
                    </m:r>
                    <m:r>
                      <w:rPr>
                        <w:rFonts w:ascii="Cambria Math" w:hAnsi="Cambria Math"/>
                      </w:rPr>
                      <m:t xml:space="preserve">,</m:t>
                    </m:r>
                    <m:r>
                      <w:rPr>
                        <w:rFonts w:ascii="Cambria Math" w:hAnsi="Cambria Math"/>
                      </w:rPr>
                      <m:t xml:space="preserve">predator</m:t>
                    </m:r>
                    <m:d>
                      <m:dPr>
                        <m:begChr m:val="["/>
                        <m:endChr m:val="]"/>
                      </m:dPr>
                      <m:e>
                        <m:r>
                          <w:rPr>
                            <w:rFonts w:ascii="Cambria Math" w:hAnsi="Cambria Math"/>
                          </w:rPr>
                          <m:t xml:space="preserve">j</m:t>
                        </m:r>
                      </m:e>
                    </m:d>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e>
            </m:d>
          </m:e>
        </m:nary>
      </m:oMath>
      <w:r>
        <w:rPr>
          <w:rFonts w:ascii="Times New Roman" w:hAnsi="Times New Roman"/>
          <w:kern w:val="0"/>
        </w:rPr>
        <w:t>,</w:t>
      </w:r>
      <w:r>
        <w:rPr>
          <w:rFonts w:cs="Times New Roman" w:ascii="Times New Roman" w:hAnsi="Times New Roman"/>
          <w:kern w:val="0"/>
          <w:lang w:eastAsia="en-CA" w:bidi="ar-SA"/>
        </w:rPr>
        <w:t xml:space="preserve"> </w:t>
      </w:r>
    </w:p>
    <w:p>
      <w:pPr>
        <w:pStyle w:val="Normal"/>
        <w:tabs>
          <w:tab w:val="clear" w:pos="720"/>
          <w:tab w:val="center" w:pos="4680" w:leader="none"/>
          <w:tab w:val="right" w:pos="9360" w:leader="none"/>
        </w:tabs>
        <w:spacing w:lineRule="auto" w:line="480"/>
        <w:rPr/>
      </w:pPr>
      <w:r>
        <w:rPr>
          <w:rFonts w:ascii="Times New Roman" w:hAnsi="Times New Roman"/>
        </w:rPr>
        <w:t xml:space="preserve">where </w:t>
      </w:r>
      <w:r>
        <w:rPr/>
      </w:r>
      <m:oMath xmlns:m="http://schemas.openxmlformats.org/officeDocument/2006/math">
        <m:sSub>
          <m:e>
            <m:r>
              <w:rPr>
                <w:rFonts w:ascii="Cambria Math" w:hAnsi="Cambria Math"/>
              </w:rPr>
              <m:t xml:space="preserve">L</m:t>
            </m:r>
          </m:e>
          <m:sub>
            <m:r>
              <w:rPr>
                <w:rFonts w:ascii="Cambria Math" w:hAnsi="Cambria Math"/>
              </w:rPr>
              <m:t xml:space="preserve">ij</m:t>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r>
        <w:rPr>
          <w:rFonts w:ascii="Times New Roman" w:hAnsi="Times New Roman"/>
          <w:i/>
          <w:iCs/>
        </w:rPr>
        <w:t>i</w:t>
      </w:r>
      <w:r>
        <w:rPr>
          <w:rFonts w:ascii="Times New Roman" w:hAnsi="Times New Roman"/>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ij</m:t>
            </m:r>
          </m:sub>
        </m:sSub>
      </m:oMath>
      <w:r>
        <w:rPr>
          <w:rFonts w:ascii="Times New Roman" w:hAnsi="Times New Roman"/>
        </w:rPr>
        <w:t xml:space="preserve"> is the associated probability of interaction, </w:t>
      </w:r>
      <w:r>
        <w:rPr/>
      </w:r>
      <m:oMath xmlns:m="http://schemas.openxmlformats.org/officeDocument/2006/math">
        <m:r>
          <w:rPr>
            <w:rFonts w:ascii="Cambria Math" w:hAnsi="Cambria Math"/>
          </w:rPr>
          <m:t xml:space="preserve">α</m:t>
        </m:r>
      </m:oMath>
      <w:r>
        <w:rPr>
          <w:rFonts w:ascii="Times New Roman" w:hAnsi="Times New Roman"/>
        </w:rPr>
        <w:t xml:space="preserve"> is the fixed intercept and </w:t>
      </w:r>
      <w:r>
        <w:rPr/>
      </w:r>
      <m:oMath xmlns:m="http://schemas.openxmlformats.org/officeDocument/2006/math">
        <m:sSub>
          <m:e>
            <m:r>
              <w:rPr>
                <w:rFonts w:ascii="Cambria Math" w:hAnsi="Cambria Math"/>
              </w:rPr>
              <m:t xml:space="preserve">β</m:t>
            </m:r>
          </m:e>
          <m:sub>
            <m:r>
              <w:rPr>
                <w:rFonts w:ascii="Cambria Math" w:hAnsi="Cambria Math"/>
              </w:rPr>
              <m:t xml:space="preserve">k</m:t>
            </m:r>
          </m:sub>
        </m:sSub>
      </m:oMath>
      <w:r>
        <w:rPr>
          <w:rFonts w:ascii="Times New Roman" w:hAnsi="Times New Roman"/>
        </w:rPr>
        <w:t xml:space="preserve"> the slope conresponding to the trait-based predictor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rFonts w:ascii="Times New Roman" w:hAnsi="Times New Roman"/>
          <w:sz w:val="22"/>
          <w:szCs w:val="22"/>
        </w:rPr>
        <w:t xml:space="preserve"> </w:t>
      </w:r>
      <w:r>
        <w:rPr>
          <w:rFonts w:ascii="Times New Roman" w:hAnsi="Times New Roman"/>
          <w:sz w:val="24"/>
          <w:szCs w:val="24"/>
        </w:rPr>
        <w:t xml:space="preserve">in the linear model. Similarly, </w:t>
      </w:r>
      <w:r>
        <w:rPr>
          <w:rFonts w:ascii="Times New Roman" w:hAnsi="Times New Roman"/>
        </w:rPr>
        <w:t xml:space="preserve"> </w:t>
      </w:r>
      <w:r>
        <w:rPr/>
      </w:r>
      <m:oMath xmlns:m="http://schemas.openxmlformats.org/officeDocument/2006/math">
        <m:sSub>
          <m:e>
            <m:r>
              <w:rPr>
                <w:rFonts w:ascii="Cambria Math" w:hAnsi="Cambria Math"/>
              </w:rPr>
              <m:t xml:space="preserve">α</m:t>
            </m:r>
          </m:e>
          <m:sub>
            <m:r>
              <w:rPr>
                <w:rFonts w:ascii="Cambria Math" w:hAnsi="Cambria Math"/>
              </w:rPr>
              <m:t xml:space="preserve">predator</m:t>
            </m:r>
            <m:d>
              <m:dPr>
                <m:begChr m:val="["/>
                <m:endChr m:val="]"/>
              </m:dPr>
              <m:e>
                <m:r>
                  <w:rPr>
                    <w:rFonts w:ascii="Cambria Math" w:hAnsi="Cambria Math"/>
                  </w:rPr>
                  <m:t xml:space="preserve">j</m:t>
                </m:r>
              </m:e>
            </m:d>
          </m:sub>
        </m:sSub>
      </m:oMath>
      <w:r>
        <w:rPr>
          <w:rFonts w:ascii="Times New Roman" w:hAnsi="Times New Roman"/>
        </w:rPr>
        <w:t xml:space="preserve"> is the random intercept and </w:t>
      </w:r>
      <w:r>
        <w:rPr/>
      </w:r>
      <m:oMath xmlns:m="http://schemas.openxmlformats.org/officeDocument/2006/math">
        <m:sSub>
          <m:e>
            <m:r>
              <w:rPr>
                <w:rFonts w:ascii="Cambria Math" w:hAnsi="Cambria Math"/>
              </w:rPr>
              <m:t xml:space="preserve">β</m:t>
            </m:r>
          </m:e>
          <m:sub>
            <m:r>
              <w:rPr>
                <w:rFonts w:ascii="Cambria Math" w:hAnsi="Cambria Math"/>
              </w:rPr>
              <m:t xml:space="preserve">k</m:t>
            </m:r>
            <m:r>
              <w:rPr>
                <w:rFonts w:ascii="Cambria Math" w:hAnsi="Cambria Math"/>
              </w:rPr>
              <m:t xml:space="preserve">,</m:t>
            </m:r>
            <m:r>
              <w:rPr>
                <w:rFonts w:ascii="Cambria Math" w:hAnsi="Cambria Math"/>
              </w:rPr>
              <m:t xml:space="preserve">predator</m:t>
            </m:r>
            <m:d>
              <m:dPr>
                <m:begChr m:val="["/>
                <m:endChr m:val="]"/>
              </m:dPr>
              <m:e>
                <m:r>
                  <w:rPr>
                    <w:rFonts w:ascii="Cambria Math" w:hAnsi="Cambria Math"/>
                  </w:rPr>
                  <m:t xml:space="preserve">j</m:t>
                </m:r>
              </m:e>
            </m:d>
          </m:sub>
        </m:sSub>
      </m:oMath>
      <w:r>
        <w:rPr>
          <w:rFonts w:ascii="Times New Roman" w:hAnsi="Times New Roman"/>
        </w:rPr>
        <w:t xml:space="preserve"> the random slope corresponding to the trait-based predictor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rFonts w:ascii="Times New Roman" w:hAnsi="Times New Roman"/>
        </w:rPr>
        <w:t xml:space="preserve"> for the order of predator </w:t>
      </w:r>
      <w:r>
        <w:rPr>
          <w:rFonts w:ascii="Times New Roman" w:hAnsi="Times New Roman"/>
          <w:i/>
          <w:iCs/>
        </w:rPr>
        <w:t>j</w:t>
      </w:r>
      <w:r>
        <w:rPr>
          <w:rFonts w:ascii="Times New Roman" w:hAnsi="Times New Roman"/>
        </w:rPr>
        <w:t>.</w:t>
      </w:r>
    </w:p>
    <w:p>
      <w:pPr>
        <w:pStyle w:val="TextBody"/>
        <w:rPr/>
      </w:pPr>
      <w:r>
        <w:rPr/>
      </w:r>
    </w:p>
    <w:p>
      <w:pPr>
        <w:pStyle w:val="TextBody"/>
        <w:rPr/>
      </w:pPr>
      <w:r>
        <w:rPr/>
        <w:t xml:space="preserve">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 </w:t>
      </w:r>
      <w:r>
        <w:rPr/>
        <w:t>(Gelman, 2008)</w:t>
      </w:r>
      <w:r>
        <w:rPr/>
        <w:t>.</w:t>
      </w:r>
    </w:p>
    <w:p>
      <w:pPr>
        <w:pStyle w:val="TextBody"/>
        <w:rPr/>
      </w:pPr>
      <w:r>
        <w:rPr/>
      </w:r>
    </w:p>
    <w:p>
      <w:pPr>
        <w:pStyle w:val="TextBody"/>
        <w:rPr/>
      </w:pPr>
      <w:r>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jc w:val="center"/>
        <w:rPr/>
      </w:pPr>
      <w:r>
        <w:rPr/>
      </w:r>
      <m:oMathPara xmlns:m="http://schemas.openxmlformats.org/officeDocument/2006/math">
        <m:oMathParaPr>
          <m:jc m:val="center"/>
        </m:oMathParaPr>
        <m:oMath>
          <m:r>
            <w:rPr>
              <w:rFonts w:ascii="Cambria Math" w:hAnsi="Cambria Math"/>
            </w:rPr>
            <m:t xml:space="preserve">α</m:t>
          </m:r>
          <m:r>
            <w:rPr>
              <w:rFonts w:ascii="Cambria Math" w:hAnsi="Cambria Math"/>
            </w:rPr>
            <m:t xml:space="preserve">,</m:t>
          </m:r>
          <m:r>
            <w:rPr>
              <w:rFonts w:ascii="Cambria Math" w:hAnsi="Cambria Math"/>
            </w:rPr>
            <m:t xml:space="preserve">β</m:t>
          </m:r>
          <m:r>
            <m:t xml:space="preserve"> </m:t>
          </m:r>
          <m:r>
            <w:rPr>
              <w:rFonts w:ascii="Cambria Math" w:hAnsi="Cambria Math"/>
            </w:rPr>
            <m:t xml:space="preserve">Normal</m:t>
          </m:r>
          <m:d>
            <m:dPr>
              <m:begChr m:val="("/>
              <m:endChr m:val=")"/>
            </m:dPr>
            <m:e>
              <m:r>
                <w:rPr>
                  <w:rFonts w:ascii="Cambria Math" w:hAnsi="Cambria Math"/>
                </w:rPr>
                <m:t xml:space="preserve">0,1</m:t>
              </m:r>
            </m:e>
          </m:d>
        </m:oMath>
      </m:oMathPara>
    </w:p>
    <w:p>
      <w:pPr>
        <w:pStyle w:val="Normal"/>
        <w:spacing w:lineRule="auto" w:line="480"/>
        <w:jc w:val="center"/>
        <w:rPr/>
      </w:pPr>
      <w:r>
        <w:rPr/>
      </w:r>
      <m:oMathPara xmlns:m="http://schemas.openxmlformats.org/officeDocument/2006/math">
        <m:oMathParaPr>
          <m:jc m:val="center"/>
        </m:oMathParaPr>
        <m:oMath>
          <m:sSub>
            <m:e>
              <m:r>
                <w:rPr>
                  <w:rFonts w:ascii="Cambria Math" w:hAnsi="Cambria Math"/>
                </w:rPr>
                <m:t xml:space="preserve">α</m:t>
              </m:r>
            </m:e>
            <m:sub>
              <m:r>
                <w:rPr>
                  <w:rFonts w:ascii="Cambria Math" w:hAnsi="Cambria Math"/>
                </w:rPr>
                <m:t xml:space="preserve">predator</m:t>
              </m:r>
              <m:d>
                <m:dPr>
                  <m:begChr m:val="["/>
                  <m:endChr m:val="]"/>
                </m:dPr>
                <m:e>
                  <m:r>
                    <w:rPr>
                      <w:rFonts w:ascii="Cambria Math" w:hAnsi="Cambria Math"/>
                    </w:rPr>
                    <m:t xml:space="preserve">j</m:t>
                  </m:r>
                </m:e>
              </m:d>
            </m:sub>
          </m:sSub>
          <m:r>
            <w:rPr>
              <w:rFonts w:ascii="Cambria Math" w:hAnsi="Cambria Math"/>
            </w:rPr>
            <m:t xml:space="preserve">,</m:t>
          </m:r>
          <m:sSub>
            <m:e>
              <m:r>
                <w:rPr>
                  <w:rFonts w:ascii="Cambria Math" w:hAnsi="Cambria Math"/>
                </w:rPr>
                <m:t xml:space="preserve">β</m:t>
              </m:r>
            </m:e>
            <m:sub>
              <m:r>
                <w:rPr>
                  <w:rFonts w:ascii="Cambria Math" w:hAnsi="Cambria Math"/>
                </w:rPr>
                <m:t xml:space="preserve">k</m:t>
              </m:r>
              <m:r>
                <w:rPr>
                  <w:rFonts w:ascii="Cambria Math" w:hAnsi="Cambria Math"/>
                </w:rPr>
                <m:t xml:space="preserve">,</m:t>
              </m:r>
              <m:r>
                <w:rPr>
                  <w:rFonts w:ascii="Cambria Math" w:hAnsi="Cambria Math"/>
                </w:rPr>
                <m:t xml:space="preserve">predator</m:t>
              </m:r>
              <m:d>
                <m:dPr>
                  <m:begChr m:val="["/>
                  <m:endChr m:val="]"/>
                </m:dPr>
                <m:e>
                  <m:r>
                    <w:rPr>
                      <w:rFonts w:ascii="Cambria Math" w:hAnsi="Cambria Math"/>
                    </w:rPr>
                    <m:t xml:space="preserve">j</m:t>
                  </m:r>
                </m:e>
              </m:d>
            </m:sub>
          </m:sSub>
          <m:r>
            <m:t xml:space="preserve"> </m:t>
          </m:r>
          <m:r>
            <w:rPr>
              <w:rFonts w:ascii="Cambria Math" w:hAnsi="Cambria Math"/>
            </w:rPr>
            <m:t xml:space="preserve">Normal</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σ</m:t>
              </m:r>
            </m:e>
          </m:d>
        </m:oMath>
      </m:oMathPara>
    </w:p>
    <w:p>
      <w:pPr>
        <w:pStyle w:val="Normal"/>
        <w:spacing w:lineRule="auto" w:line="480"/>
        <w:jc w:val="center"/>
        <w:rPr/>
      </w:pPr>
      <w:r>
        <w:rPr/>
      </w:r>
      <m:oMathPara xmlns:m="http://schemas.openxmlformats.org/officeDocument/2006/math">
        <m:oMathParaPr>
          <m:jc m:val="center"/>
        </m:oMathParaPr>
        <m:oMath>
          <m:r>
            <w:rPr>
              <w:rFonts w:ascii="Cambria Math" w:hAnsi="Cambria Math"/>
            </w:rPr>
            <m:t xml:space="preserve">μ</m:t>
          </m:r>
          <m:r>
            <m:t xml:space="preserve"> </m:t>
          </m:r>
          <m:r>
            <w:rPr>
              <w:rFonts w:ascii="Cambria Math" w:hAnsi="Cambria Math"/>
            </w:rPr>
            <m:t xml:space="preserve">Normal</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oMath>
      </m:oMathPara>
    </w:p>
    <w:p>
      <w:pPr>
        <w:pStyle w:val="Normal"/>
        <w:spacing w:lineRule="auto" w:line="480"/>
        <w:jc w:val="center"/>
        <w:rPr/>
      </w:pPr>
      <w:r>
        <w:rPr/>
      </w:r>
      <m:oMathPara xmlns:m="http://schemas.openxmlformats.org/officeDocument/2006/math">
        <m:oMathParaPr>
          <m:jc m:val="center"/>
        </m:oMathParaPr>
        <m:oMath>
          <m:r>
            <w:rPr>
              <w:rFonts w:ascii="Cambria Math" w:hAnsi="Cambria Math"/>
            </w:rPr>
            <m:t xml:space="preserve">σ</m:t>
          </m:r>
          <m:r>
            <m:t xml:space="preserve"> </m:t>
          </m:r>
          <m:r>
            <w:rPr>
              <w:rFonts w:ascii="Cambria Math" w:hAnsi="Cambria Math"/>
            </w:rPr>
            <m:t xml:space="preserve">HalfCauchy</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5</m:t>
              </m:r>
            </m:e>
          </m:d>
        </m:oMath>
      </m:oMathPara>
    </w:p>
    <w:p>
      <w:pPr>
        <w:pStyle w:val="TextBody"/>
        <w:rPr/>
      </w:pPr>
      <w:r>
        <w:rPr>
          <w:rFonts w:ascii="Times New Roman" w:hAnsi="Times New Roman"/>
        </w:rPr>
        <w:t xml:space="preserve">Model parameters were estimated with Hamiltonian Monte Carlo </w:t>
      </w:r>
      <w:r>
        <w:rPr>
          <w:rFonts w:ascii="Times New Roman" w:hAnsi="Times New Roman"/>
        </w:rPr>
        <w:t>(Neal, 2011)</w:t>
      </w:r>
      <w:r>
        <w:rPr>
          <w:rFonts w:ascii="Times New Roman" w:hAnsi="Times New Roman"/>
        </w:rPr>
        <w:t>.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w:t>
      </w:r>
      <w:r>
        <w:rPr>
          <w:rFonts w:ascii="Times New Roman" w:hAnsi="Times New Roman"/>
        </w:rPr>
        <w:t>Vehtari et al., 2021</w:t>
      </w:r>
      <w:r>
        <w:rPr>
          <w:rFonts w:ascii="Times New Roman" w:hAnsi="Times New Roman"/>
        </w:rPr>
        <w:t xml:space="preserve">; Appendix S6). We conducted the analyses using Stan </w:t>
      </w:r>
      <w:r>
        <w:rPr>
          <w:rFonts w:ascii="Times New Roman" w:hAnsi="Times New Roman"/>
        </w:rPr>
        <w:t>(Carpenter et al., 2017)</w:t>
      </w:r>
      <w:r>
        <w:rPr>
          <w:rFonts w:ascii="Times New Roman" w:hAnsi="Times New Roman"/>
        </w:rPr>
        <w:t xml:space="preserve"> through the package </w:t>
      </w:r>
      <w:r>
        <w:rPr>
          <w:rFonts w:ascii="Times New Roman" w:hAnsi="Times New Roman"/>
          <w:i/>
          <w:iCs/>
        </w:rPr>
        <w:t>brms</w:t>
      </w:r>
      <w:r>
        <w:rPr>
          <w:rFonts w:ascii="Times New Roman" w:hAnsi="Times New Roman"/>
        </w:rPr>
        <w:t xml:space="preserve"> in R </w:t>
      </w:r>
      <w:r>
        <w:rPr>
          <w:rFonts w:ascii="Times New Roman" w:hAnsi="Times New Roman"/>
          <w:b w:val="false"/>
          <w:i w:val="false"/>
          <w:caps w:val="false"/>
          <w:smallCaps w:val="false"/>
          <w:position w:val="0"/>
          <w:sz w:val="24"/>
          <w:u w:val="none"/>
          <w:vertAlign w:val="baseline"/>
        </w:rPr>
        <w:t>(B</w:t>
      </w:r>
      <w:r>
        <w:rPr>
          <w:b w:val="false"/>
          <w:i w:val="false"/>
          <w:caps w:val="false"/>
          <w:smallCaps w:val="false"/>
          <w:position w:val="0"/>
          <w:sz w:val="24"/>
          <w:u w:val="none"/>
          <w:vertAlign w:val="baseline"/>
        </w:rPr>
        <w:t>ürkner, 2017)</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Normal"/>
        <w:spacing w:lineRule="auto" w:line="480"/>
        <w:rPr>
          <w:rFonts w:ascii="Times New Roman" w:hAnsi="Times New Roman"/>
          <w:i/>
          <w:i/>
          <w:iCs/>
        </w:rPr>
      </w:pPr>
      <w:r>
        <w:rPr>
          <w:rFonts w:ascii="Times New Roman" w:hAnsi="Times New Roman"/>
          <w:i/>
          <w:iCs/>
        </w:rPr>
        <w:t>Predicting species interactions</w:t>
      </w:r>
    </w:p>
    <w:p>
      <w:pPr>
        <w:pStyle w:val="TextBody"/>
        <w:rPr/>
      </w:pPr>
      <w:bookmarkStart w:id="0" w:name="_Hlk142317774"/>
      <w:r>
        <w:rPr>
          <w:rFonts w:ascii="Times New Roman" w:hAnsi="Times New Roman"/>
        </w:rPr>
        <w:t xml:space="preserve">We used each model to predict the food web on which it was trained and that of the other regions considered </w:t>
      </w:r>
      <w:bookmarkEnd w:id="0"/>
      <w:r>
        <w:rPr>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(i.e., within</w:t>
      </w:r>
      <w:del w:id="30" w:author="Dominique Caron" w:date="2023-11-29T11:04:56Z">
        <w:r>
          <w:rPr>
            <w:rFonts w:ascii="Times New Roman" w:hAnsi="Times New Roman"/>
          </w:rPr>
          <w:delText xml:space="preserve"> </w:delText>
        </w:r>
      </w:del>
      <w:ins w:id="31" w:author="Dominique Caron" w:date="2023-11-29T11:04:57Z">
        <w:r>
          <w:rPr>
            <w:rFonts w:ascii="Times New Roman" w:hAnsi="Times New Roman"/>
          </w:rPr>
          <w:t>-</w:t>
        </w:r>
      </w:ins>
      <w:r>
        <w:rPr>
          <w:rFonts w:ascii="Times New Roman" w:hAnsi="Times New Roman"/>
        </w:rPr>
        <w:t>food web predictions) and compared the predicted interaction probabilities to entire empirical food webs (i.e., between</w:t>
      </w:r>
      <w:del w:id="32" w:author="Dominique Caron" w:date="2023-11-29T11:03:45Z">
        <w:r>
          <w:rPr>
            <w:rFonts w:ascii="Times New Roman" w:hAnsi="Times New Roman"/>
          </w:rPr>
          <w:delText xml:space="preserve"> </w:delText>
        </w:r>
      </w:del>
      <w:ins w:id="33" w:author="Dominique Caron" w:date="2023-11-29T11:03:46Z">
        <w:r>
          <w:rPr>
            <w:rFonts w:ascii="Times New Roman" w:hAnsi="Times New Roman"/>
          </w:rPr>
          <w:t>-</w:t>
        </w:r>
      </w:ins>
      <w:r>
        <w:rPr>
          <w:rFonts w:ascii="Times New Roman" w:hAnsi="Times New Roman"/>
        </w:rPr>
        <w:t xml:space="preserve">food web predictions). We measured performance with the area under the receiver operating characteristic curve (AUC; </w:t>
      </w:r>
      <w:r>
        <w:rPr>
          <w:rFonts w:ascii="Times New Roman" w:hAnsi="Times New Roman"/>
        </w:rPr>
        <w:t>Hanley &amp; McNeil, 1982</w:t>
      </w:r>
      <w:r>
        <w:rPr>
          <w:rFonts w:ascii="Times New Roman" w:hAnsi="Times New Roman"/>
        </w:rPr>
        <w:t>)</w:t>
      </w:r>
      <w:ins w:id="34" w:author="Dominique Caron" w:date="2023-11-22T14:34:33Z">
        <w:r>
          <w:rPr>
            <w:rFonts w:ascii="Times New Roman" w:hAnsi="Times New Roman"/>
          </w:rPr>
          <w:t xml:space="preserve"> </w:t>
        </w:r>
      </w:ins>
      <w:ins w:id="35" w:author="Dominique Caron" w:date="2023-11-22T14:34:33Z">
        <w:r>
          <w:rPr>
            <w:rFonts w:ascii="Times New Roman" w:hAnsi="Times New Roman"/>
          </w:rPr>
          <w:t xml:space="preserve">and the area under the precision-recall-gain curve (AUPRG; </w:t>
        </w:r>
      </w:ins>
      <w:del w:id="36" w:author="Dominique Caron" w:date="2023-11-22T14:35:45Z">
        <w:r>
          <w:rPr>
            <w:rFonts w:ascii="Times New Roman" w:hAnsi="Times New Roman"/>
          </w:rPr>
          <w:delText>(</w:delText>
        </w:r>
      </w:del>
      <w:r>
        <w:rPr>
          <w:rFonts w:ascii="Times New Roman" w:hAnsi="Times New Roman"/>
        </w:rPr>
        <w:t>Flach &amp; Kull, 2015)</w:t>
      </w:r>
      <w:r>
        <w:rPr>
          <w:rFonts w:ascii="Times New Roman" w:hAnsi="Times New Roman"/>
        </w:rPr>
        <w:t xml:space="preserve">. AUC varies from 0 to 1 where 0.5 indicates that the model failed to rank interactions higher than absences of interactions (i.e., random predictions), and 1 indicates that the model systematically ranked interactions higher than non-interactions (i.e., perfect predictions). </w:t>
      </w:r>
      <w:del w:id="37" w:author="Dominique Caron" w:date="2023-11-22T14:35:52Z">
        <w:r>
          <w:rPr>
            <w:rFonts w:ascii="Times New Roman" w:hAnsi="Times New Roman"/>
          </w:rPr>
          <w:delText xml:space="preserve">. </w:delText>
        </w:r>
      </w:del>
      <w:del w:id="38" w:author="Dominique Caron" w:date="2023-11-22T14:34:54Z">
        <w:r>
          <w:rPr>
            <w:rFonts w:ascii="Times New Roman" w:hAnsi="Times New Roman"/>
          </w:rPr>
          <w:delText xml:space="preserve">(AUPRG; </w:delText>
        </w:r>
      </w:del>
      <w:del w:id="39" w:author="Dominique Caron" w:date="2023-11-22T14:34:54Z">
        <w:r>
          <w:rPr>
            <w:rFonts w:ascii="Times New Roman" w:hAnsi="Times New Roman"/>
          </w:rPr>
          <w:delText>Flach &amp; Kull, 2015</w:delText>
        </w:r>
      </w:del>
      <w:del w:id="40" w:author="Dominique Caron" w:date="2023-11-22T14:34:54Z">
        <w:r>
          <w:rPr>
            <w:rFonts w:ascii="Times New Roman" w:hAnsi="Times New Roman"/>
          </w:rPr>
          <w:delText>)</w:delText>
        </w:r>
      </w:del>
      <w:del w:id="41" w:author="Dominique Caron" w:date="2023-11-22T14:35:52Z">
        <w:r>
          <w:rPr>
            <w:rFonts w:ascii="Times New Roman" w:hAnsi="Times New Roman"/>
          </w:rPr>
          <w:delText xml:space="preserve">We also measured the area under the precision-recall-gain curve </w:delText>
        </w:r>
      </w:del>
      <w:r>
        <w:rPr>
          <w:rFonts w:ascii="Times New Roman" w:hAnsi="Times New Roman"/>
        </w:rPr>
        <w:t xml:space="preserve">AUPRG is independent of the true negative rate, making it useful for highly imbalanced datasets, like food webs where there are many more absences of than presences of interaction to predict </w:t>
      </w:r>
      <w:r>
        <w:rPr>
          <w:rFonts w:ascii="Times New Roman" w:hAnsi="Times New Roman"/>
        </w:rPr>
        <w:t>(Saito &amp; Rehmsmeier, 2015)</w:t>
      </w:r>
      <w:r>
        <w:rPr/>
        <w:t>.</w:t>
      </w:r>
      <w:r>
        <w:rPr>
          <w:rFonts w:ascii="Times New Roman" w:hAnsi="Times New Roman"/>
        </w:rPr>
        <w:t xml:space="preserve"> AUPRG takes a value of 0 for random predictions, and a value of 1 for perfect predictions. </w:t>
      </w:r>
    </w:p>
    <w:p>
      <w:pPr>
        <w:pStyle w:val="TextBody"/>
        <w:rPr/>
      </w:pPr>
      <w:r>
        <w:rPr/>
      </w:r>
    </w:p>
    <w:p>
      <w:pPr>
        <w:pStyle w:val="TextBody"/>
        <w:rPr/>
      </w:pPr>
      <w:r>
        <w:rPr>
          <w:rFonts w:ascii="Times New Roman" w:hAnsi="Times New Roman"/>
        </w:rPr>
        <w:t xml:space="preserve">We assessed the performance of models to predict each food web using three distance measures: geographic distance, environmental dissimilarity, and phylogenetic relatedness. </w:t>
      </w:r>
      <w:ins w:id="42" w:author="Dominique Caron" w:date="2023-11-29T10:29:26Z">
        <w:r>
          <w:rPr>
            <w:rFonts w:ascii="Times New Roman" w:hAnsi="Times New Roman"/>
          </w:rPr>
          <w:t>To do so, we</w:t>
        </w:r>
      </w:ins>
      <w:ins w:id="43" w:author="Dominique Caron" w:date="2023-11-29T10:24:40Z">
        <w:r>
          <w:rPr>
            <w:rFonts w:ascii="Times New Roman" w:hAnsi="Times New Roman"/>
          </w:rPr>
          <w:t xml:space="preserve"> </w:t>
        </w:r>
      </w:ins>
      <w:ins w:id="44" w:author="Dominique Caron" w:date="2023-11-29T10:29:36Z">
        <w:r>
          <w:rPr>
            <w:rFonts w:ascii="Times New Roman" w:hAnsi="Times New Roman"/>
          </w:rPr>
          <w:t>fitted</w:t>
        </w:r>
      </w:ins>
      <w:ins w:id="45" w:author="Dominique Caron" w:date="2023-11-29T10:28:08Z">
        <w:r>
          <w:rPr>
            <w:rFonts w:ascii="Times New Roman" w:hAnsi="Times New Roman"/>
          </w:rPr>
          <w:t xml:space="preserve"> </w:t>
        </w:r>
      </w:ins>
      <w:ins w:id="46" w:author="Dominique Caron" w:date="2023-11-29T10:28:08Z">
        <w:r>
          <w:rPr>
            <w:rFonts w:ascii="Times New Roman" w:hAnsi="Times New Roman"/>
          </w:rPr>
          <w:t>hierarchical</w:t>
        </w:r>
      </w:ins>
      <w:ins w:id="47" w:author="Dominique Caron" w:date="2023-11-29T10:28:08Z">
        <w:r>
          <w:rPr>
            <w:rFonts w:ascii="Times New Roman" w:hAnsi="Times New Roman"/>
          </w:rPr>
          <w:t xml:space="preserve"> linear models with logit-transformed AUC as </w:t>
        </w:r>
      </w:ins>
      <w:ins w:id="48" w:author="Dominique Caron" w:date="2023-11-29T10:29:01Z">
        <w:r>
          <w:rPr>
            <w:rFonts w:ascii="Times New Roman" w:hAnsi="Times New Roman"/>
          </w:rPr>
          <w:t xml:space="preserve">a function of distance measures, with </w:t>
        </w:r>
      </w:ins>
      <w:ins w:id="49" w:author="Dominique Caron" w:date="2023-11-29T10:30:01Z">
        <w:r>
          <w:rPr>
            <w:rFonts w:ascii="Times New Roman" w:hAnsi="Times New Roman"/>
          </w:rPr>
          <w:t>random intercepts for the food web predicted and used for calibration (Appendix S</w:t>
        </w:r>
      </w:ins>
      <w:ins w:id="50" w:author="Dominique Caron" w:date="2023-11-29T10:30:01Z">
        <w:r>
          <w:rPr>
            <w:rFonts w:ascii="Times New Roman" w:hAnsi="Times New Roman"/>
          </w:rPr>
          <w:t>7</w:t>
        </w:r>
      </w:ins>
      <w:ins w:id="51" w:author="Dominique Caron" w:date="2023-11-29T10:30:01Z">
        <w:r>
          <w:rPr>
            <w:rFonts w:ascii="Times New Roman" w:hAnsi="Times New Roman"/>
          </w:rPr>
          <w:t xml:space="preserve">). </w:t>
        </w:r>
      </w:ins>
      <w:r>
        <w:rPr>
          <w:rFonts w:ascii="Times New Roman" w:hAnsi="Times New Roman"/>
        </w:rPr>
        <w:t xml:space="preserve">We measured geographic distance as the </w:t>
      </w:r>
      <w:r>
        <w:rPr>
          <w:rFonts w:ascii="Times New Roman" w:hAnsi="Times New Roman"/>
          <w:color w:val="000000"/>
        </w:rPr>
        <w:t>great-circle distance</w:t>
      </w:r>
      <w:r>
        <w:rPr>
          <w:rFonts w:ascii="Times New Roman" w:hAnsi="Times New Roman"/>
        </w:rPr>
        <w:t xml:space="preserve"> between the polygon centroid delimiting the spatial domain of each food web. We quantified environmental dissimilarity using all 19 bioclimatic variables in WorldClim </w:t>
      </w:r>
      <w:r>
        <w:rPr>
          <w:rFonts w:ascii="Times New Roman" w:hAnsi="Times New Roman"/>
        </w:rPr>
        <w:t>(Hijmans, 2021)</w:t>
      </w:r>
      <w:r>
        <w:rPr>
          <w:rFonts w:ascii="Times New Roman" w:hAnsi="Times New Roman"/>
        </w:rPr>
        <w:t>.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We also analyzed predictive performance at the species level. For each combination of predicted food web models (i.e., curves in Figure 1b), we measured how accurately the set of prey and predators of each species were predicted also using the AUC</w:t>
      </w:r>
      <w:ins w:id="52" w:author="Dominique Caron" w:date="2023-11-29T10:23:45Z">
        <w:r>
          <w:rPr>
            <w:rFonts w:ascii="Times New Roman" w:hAnsi="Times New Roman"/>
          </w:rPr>
          <w:t xml:space="preserve"> </w:t>
        </w:r>
      </w:ins>
      <w:ins w:id="53" w:author="Dominique Caron" w:date="2023-11-29T10:23:45Z">
        <w:r>
          <w:rPr>
            <w:rFonts w:ascii="Times New Roman" w:hAnsi="Times New Roman"/>
          </w:rPr>
          <w:t>and AUPRG</w:t>
        </w:r>
      </w:ins>
      <w:r>
        <w:rPr>
          <w:rFonts w:ascii="Times New Roman" w:hAnsi="Times New Roman"/>
        </w:rPr>
        <w:t xml:space="preserve">. We </w:t>
      </w:r>
      <w:del w:id="54" w:author="Dominique Caron" w:date="2023-11-29T10:36:46Z">
        <w:r>
          <w:rPr>
            <w:rFonts w:ascii="Times New Roman" w:hAnsi="Times New Roman"/>
          </w:rPr>
          <w:delText>modelled</w:delText>
        </w:r>
      </w:del>
      <w:ins w:id="55" w:author="Dominique Caron" w:date="2023-11-29T10:36:49Z">
        <w:r>
          <w:rPr>
            <w:rFonts w:ascii="Times New Roman" w:hAnsi="Times New Roman"/>
          </w:rPr>
          <w:t>fitted a hierarchical linear model with</w:t>
        </w:r>
      </w:ins>
      <w:r>
        <w:rPr>
          <w:rFonts w:ascii="Times New Roman" w:hAnsi="Times New Roman"/>
        </w:rPr>
        <w:t xml:space="preserve"> species-specific performance </w:t>
      </w:r>
      <w:del w:id="56" w:author="Dominique Caron" w:date="2023-11-29T10:37:03Z">
        <w:r>
          <w:rPr>
            <w:rFonts w:ascii="Times New Roman" w:hAnsi="Times New Roman"/>
          </w:rPr>
          <w:delText>against</w:delText>
        </w:r>
      </w:del>
      <w:ins w:id="57" w:author="Dominique Caron" w:date="2023-11-29T10:37:03Z">
        <w:r>
          <w:rPr>
            <w:rFonts w:ascii="Times New Roman" w:hAnsi="Times New Roman"/>
          </w:rPr>
          <w:t>as a function of</w:t>
        </w:r>
      </w:ins>
      <w:r>
        <w:rPr>
          <w:rFonts w:ascii="Times New Roman" w:hAnsi="Times New Roman"/>
        </w:rPr>
        <w:t xml:space="preserve"> how connected the focal species is and how distinct the focal species is to the species pool used to train the predictive model</w:t>
      </w:r>
      <w:ins w:id="58" w:author="Dominique Caron" w:date="2023-11-29T10:37:23Z">
        <w:r>
          <w:rPr>
            <w:rFonts w:ascii="Times New Roman" w:hAnsi="Times New Roman"/>
          </w:rPr>
          <w:t xml:space="preserve"> </w:t>
        </w:r>
      </w:ins>
      <w:ins w:id="59" w:author="Dominique Caron" w:date="2023-11-29T10:37:23Z">
        <w:r>
          <w:rPr>
            <w:rFonts w:ascii="Times New Roman" w:hAnsi="Times New Roman"/>
          </w:rPr>
          <w:t>(Appendix S7)</w:t>
        </w:r>
      </w:ins>
      <w:r>
        <w:rPr>
          <w:rFonts w:ascii="Times New Roman" w:hAnsi="Times New Roman"/>
        </w:rPr>
        <w:t xml:space="preserve">.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w:t>
      </w:r>
      <w:r>
        <w:rPr>
          <w:rFonts w:ascii="Times New Roman" w:hAnsi="Times New Roman"/>
        </w:rPr>
        <w:t>(Mouchet et al., 2010)</w:t>
      </w:r>
      <w:r>
        <w:rPr>
          <w:rFonts w:ascii="Times New Roman" w:hAnsi="Times New Roman"/>
        </w:rPr>
        <w:t xml:space="preserve"> and distance to nearest taxon </w:t>
      </w:r>
      <w:r>
        <w:rPr>
          <w:rFonts w:ascii="Times New Roman" w:hAnsi="Times New Roman"/>
        </w:rPr>
        <w:t>(Tucker et al., 2017)</w:t>
      </w:r>
      <w:r>
        <w:rPr>
          <w:rFonts w:ascii="Times New Roman" w:hAnsi="Times New Roman"/>
        </w:rPr>
        <w:t xml:space="preserve">. We quantified functional mean pairwise distance using the average Gower distance </w:t>
      </w:r>
      <w:r>
        <w:rPr>
          <w:rFonts w:ascii="Times New Roman" w:hAnsi="Times New Roman"/>
        </w:rPr>
        <w:t>(Gower, 1971)</w:t>
      </w:r>
      <w:r>
        <w:rPr>
          <w:rFonts w:ascii="Times New Roman" w:hAnsi="Times New Roman"/>
        </w:rPr>
        <w:t xml:space="preserve"> between the focal species and all species in the food web used for calibration. To calculate Gower distances, we used all traits available in Etard (2020) through the function </w:t>
      </w:r>
      <w:r>
        <w:rPr>
          <w:rFonts w:ascii="Times New Roman" w:hAnsi="Times New Roman"/>
          <w:i/>
          <w:iCs/>
        </w:rPr>
        <w:t>funct.dist</w:t>
      </w:r>
      <w:r>
        <w:rPr>
          <w:rFonts w:ascii="Times New Roman" w:hAnsi="Times New Roman"/>
        </w:rPr>
        <w:t xml:space="preserve"> from the R package mFD </w:t>
      </w:r>
      <w:r>
        <w:rPr>
          <w:rFonts w:ascii="Times New Roman" w:hAnsi="Times New Roman"/>
        </w:rPr>
        <w:t>(Magneville et al., 2022)</w:t>
      </w:r>
      <w:r>
        <w:rPr>
          <w:rFonts w:ascii="Times New Roman" w:hAnsi="Times New Roman"/>
        </w:rPr>
        <w:t>. We quantified distance to nearest taxon as the cophenetic distance between the focal species and the closest relative in the species in the food web used for model calibration.</w:t>
      </w:r>
    </w:p>
    <w:p>
      <w:pPr>
        <w:pStyle w:val="Normal"/>
        <w:spacing w:lineRule="auto" w:line="480"/>
        <w:rPr>
          <w:rFonts w:ascii="Times New Roman" w:hAnsi="Times New Roman"/>
          <w:i/>
          <w:i/>
          <w:iCs/>
        </w:rPr>
      </w:pPr>
      <w:r>
        <w:rPr>
          <w:rFonts w:ascii="Times New Roman" w:hAnsi="Times New Roman"/>
          <w:i/>
          <w:iCs/>
        </w:rPr>
      </w:r>
    </w:p>
    <w:p>
      <w:pPr>
        <w:pStyle w:val="TextBody"/>
        <w:rPr/>
      </w:pPr>
      <w:r>
        <w:rPr>
          <w:rFonts w:ascii="Times New Roman" w:hAnsi="Times New Roman"/>
          <w:i/>
          <w:iCs/>
        </w:rPr>
        <w:t xml:space="preserve">Predicting species’ </w:t>
      </w:r>
      <w:del w:id="60" w:author="Dominique Caron" w:date="2023-11-29T10:42:52Z">
        <w:r>
          <w:rPr>
            <w:rFonts w:ascii="Times New Roman" w:hAnsi="Times New Roman"/>
            <w:i/>
            <w:iCs/>
          </w:rPr>
          <w:delText>functional</w:delText>
        </w:r>
      </w:del>
      <w:r>
        <w:rPr>
          <w:rFonts w:ascii="Times New Roman" w:hAnsi="Times New Roman"/>
          <w:i/>
          <w:iCs/>
        </w:rPr>
        <w:t xml:space="preserve"> role</w:t>
      </w:r>
      <w:r>
        <w:rPr>
          <w:rFonts w:ascii="Times New Roman" w:hAnsi="Times New Roman"/>
        </w:rPr>
        <w:t>s</w:t>
      </w:r>
    </w:p>
    <w:p>
      <w:pPr>
        <w:pStyle w:val="TextBody"/>
        <w:rPr/>
      </w:pPr>
      <w:r>
        <w:rPr>
          <w:rFonts w:ascii="Times New Roman" w:hAnsi="Times New Roman"/>
        </w:rPr>
        <w:t>Next, we were interested in how well species</w:t>
      </w:r>
      <w:ins w:id="61" w:author="Dominique Caron" w:date="2023-11-29T10:48:19Z">
        <w:r>
          <w:rPr>
            <w:rFonts w:ascii="Times New Roman" w:hAnsi="Times New Roman"/>
          </w:rPr>
          <w:t>’</w:t>
        </w:r>
      </w:ins>
      <w:r>
        <w:rPr>
          <w:rFonts w:ascii="Times New Roman" w:hAnsi="Times New Roman"/>
        </w:rPr>
        <w:t xml:space="preserve"> </w:t>
      </w:r>
      <w:del w:id="62" w:author="Dominique Caron" w:date="2023-11-29T10:43:00Z">
        <w:r>
          <w:rPr>
            <w:rFonts w:ascii="Times New Roman" w:hAnsi="Times New Roman"/>
          </w:rPr>
          <w:delText>functional</w:delText>
        </w:r>
      </w:del>
      <w:r>
        <w:rPr>
          <w:rFonts w:ascii="Times New Roman" w:hAnsi="Times New Roman"/>
        </w:rPr>
        <w:t xml:space="preserve"> roles were predicted. The </w:t>
      </w:r>
      <w:del w:id="63" w:author="Dominique Caron" w:date="2023-11-29T10:43:04Z">
        <w:r>
          <w:rPr>
            <w:rFonts w:ascii="Times New Roman" w:hAnsi="Times New Roman"/>
          </w:rPr>
          <w:delText>functional</w:delText>
        </w:r>
      </w:del>
      <w:r>
        <w:rPr>
          <w:rFonts w:ascii="Times New Roman" w:hAnsi="Times New Roman"/>
        </w:rPr>
        <w:t xml:space="preserve"> role of a species is determined by its position in the food web </w:t>
      </w:r>
      <w:r>
        <w:rPr>
          <w:rFonts w:ascii="Times New Roman" w:hAnsi="Times New Roman"/>
        </w:rPr>
        <w:t>(Cirtwill et al., 2018)</w:t>
      </w:r>
      <w:r>
        <w:rPr>
          <w:rFonts w:ascii="Times New Roman" w:hAnsi="Times New Roman"/>
        </w:rPr>
        <w:t>, which we quantified using five metrics related to the species</w:t>
      </w:r>
      <w:ins w:id="64" w:author="Dominique Caron" w:date="2023-11-14T11:51:32Z">
        <w:r>
          <w:rPr>
            <w:rFonts w:ascii="Times New Roman" w:hAnsi="Times New Roman"/>
          </w:rPr>
          <w:t>’</w:t>
        </w:r>
      </w:ins>
      <w:r>
        <w:rPr>
          <w:rFonts w:ascii="Times New Roman" w:hAnsi="Times New Roman"/>
        </w:rPr>
        <w:t xml:space="preserve"> centrality within the food webs (number of prey, number of predators, betweenness, closeness, eigenvector centrality), two metrics related to their trophic position (trophic levels and omnivory), two module-based metrics (within-module degree and participation coefficient; </w:t>
      </w:r>
      <w:r>
        <w:rPr>
          <w:rFonts w:ascii="Times New Roman" w:hAnsi="Times New Roman"/>
          <w:b w:val="false"/>
          <w:i w:val="false"/>
          <w:caps w:val="false"/>
          <w:smallCaps w:val="false"/>
          <w:position w:val="0"/>
          <w:sz w:val="24"/>
          <w:u w:val="none"/>
          <w:vertAlign w:val="baseline"/>
        </w:rPr>
        <w:t>Guimerà &amp; Amaral, 2005</w:t>
      </w:r>
      <w:r>
        <w:rPr>
          <w:rFonts w:ascii="Times New Roman" w:hAnsi="Times New Roman"/>
        </w:rPr>
        <w:t xml:space="preserve">), and the motif profile of each species </w:t>
      </w:r>
      <w:r>
        <w:rPr>
          <w:rFonts w:ascii="Times New Roman" w:hAnsi="Times New Roman"/>
        </w:rPr>
        <w:t>(Stouffer et al., 2012)</w:t>
      </w:r>
      <w:r>
        <w:rPr>
          <w:rFonts w:ascii="Times New Roman" w:hAnsi="Times New Roman"/>
          <w:i/>
          <w:iCs/>
        </w:rPr>
        <w:t xml:space="preserve">. </w:t>
      </w:r>
      <w:r>
        <w:rPr>
          <w:rFonts w:ascii="Times New Roman" w:hAnsi="Times New Roman"/>
        </w:rPr>
        <w:t xml:space="preserve">We detail each metric, their relation to </w:t>
      </w:r>
      <w:del w:id="65" w:author="Dominique Caron" w:date="2023-11-29T10:43:13Z">
        <w:r>
          <w:rPr>
            <w:rFonts w:ascii="Times New Roman" w:hAnsi="Times New Roman"/>
          </w:rPr>
          <w:delText>functional</w:delText>
        </w:r>
      </w:del>
      <w:ins w:id="66" w:author="Dominique Caron" w:date="2023-11-29T10:45:30Z">
        <w:r>
          <w:rPr>
            <w:rFonts w:ascii="Times New Roman" w:hAnsi="Times New Roman"/>
          </w:rPr>
          <w:t>species</w:t>
        </w:r>
      </w:ins>
      <w:ins w:id="67" w:author="Dominique Caron" w:date="2023-11-29T10:48:29Z">
        <w:r>
          <w:rPr>
            <w:rFonts w:ascii="Times New Roman" w:hAnsi="Times New Roman"/>
          </w:rPr>
          <w:t>’</w:t>
        </w:r>
      </w:ins>
      <w:r>
        <w:rPr>
          <w:rFonts w:ascii="Times New Roman" w:hAnsi="Times New Roman"/>
        </w:rPr>
        <w:t xml:space="preserve"> role, and how they were calculated in Appendix S4.</w:t>
      </w:r>
    </w:p>
    <w:p>
      <w:pPr>
        <w:pStyle w:val="TextBody"/>
        <w:rPr/>
      </w:pPr>
      <w:r>
        <w:rPr/>
      </w:r>
    </w:p>
    <w:p>
      <w:pPr>
        <w:pStyle w:val="TextBody"/>
        <w:rPr/>
      </w:pPr>
      <w:r>
        <w:rPr>
          <w:rFonts w:ascii="Times New Roman" w:hAnsi="Times New Roman"/>
        </w:rPr>
        <w:t>We compared each species</w:t>
      </w:r>
      <w:ins w:id="68" w:author="Dominique Caron" w:date="2023-11-14T11:53:35Z">
        <w:r>
          <w:rPr>
            <w:rFonts w:ascii="Times New Roman" w:hAnsi="Times New Roman"/>
          </w:rPr>
          <w:t>’</w:t>
        </w:r>
      </w:ins>
      <w:r>
        <w:rPr>
          <w:rFonts w:ascii="Times New Roman" w:hAnsi="Times New Roman"/>
        </w:rPr>
        <w:t xml:space="preserve"> </w:t>
      </w:r>
      <w:del w:id="69" w:author="Dominique Caron" w:date="2023-11-29T11:00:23Z">
        <w:r>
          <w:rPr>
            <w:rFonts w:ascii="Times New Roman" w:hAnsi="Times New Roman"/>
          </w:rPr>
          <w:delText>position</w:delText>
        </w:r>
      </w:del>
      <w:ins w:id="70" w:author="Dominique Caron" w:date="2023-11-29T11:00:23Z">
        <w:r>
          <w:rPr>
            <w:rFonts w:ascii="Times New Roman" w:hAnsi="Times New Roman"/>
          </w:rPr>
          <w:t>role</w:t>
        </w:r>
      </w:ins>
      <w:r>
        <w:rPr>
          <w:rFonts w:ascii="Times New Roman" w:hAnsi="Times New Roman"/>
        </w:rPr>
        <w:t xml:space="preserve"> metric in empirical food webs to the species</w:t>
      </w:r>
      <w:ins w:id="71" w:author="Dominique Caron" w:date="2023-11-14T11:53:38Z">
        <w:r>
          <w:rPr>
            <w:rFonts w:ascii="Times New Roman" w:hAnsi="Times New Roman"/>
          </w:rPr>
          <w:t>’</w:t>
        </w:r>
      </w:ins>
      <w:r>
        <w:rPr>
          <w:rFonts w:ascii="Times New Roman" w:hAnsi="Times New Roman"/>
        </w:rPr>
        <w:t xml:space="preserve"> </w:t>
      </w:r>
      <w:del w:id="72" w:author="Dominique Caron" w:date="2023-11-29T11:00:27Z">
        <w:r>
          <w:rPr>
            <w:rFonts w:ascii="Times New Roman" w:hAnsi="Times New Roman"/>
          </w:rPr>
          <w:delText>position</w:delText>
        </w:r>
      </w:del>
      <w:ins w:id="73" w:author="Dominique Caron" w:date="2023-11-29T11:00:27Z">
        <w:r>
          <w:rPr>
            <w:rFonts w:ascii="Times New Roman" w:hAnsi="Times New Roman"/>
          </w:rPr>
          <w:t>role</w:t>
        </w:r>
      </w:ins>
      <w:r>
        <w:rPr>
          <w:rFonts w:ascii="Times New Roman" w:hAnsi="Times New Roman"/>
        </w:rPr>
        <w:t xml:space="preserve"> in predicted food webs. We measured each role metric on 100 samples of the posterior distribution of predicted food webs with the mean as the best point estimate for the metric and the standard deviation as measure of uncertainty. For each combination of model, predicted food web, and species</w:t>
      </w:r>
      <w:ins w:id="74" w:author="Dominique Caron" w:date="2023-11-29T10:48:40Z">
        <w:r>
          <w:rPr>
            <w:rFonts w:ascii="Times New Roman" w:hAnsi="Times New Roman"/>
          </w:rPr>
          <w:t>’</w:t>
        </w:r>
      </w:ins>
      <w:r>
        <w:rPr>
          <w:rFonts w:ascii="Times New Roman" w:hAnsi="Times New Roman"/>
        </w:rPr>
        <w:t xml:space="preserve"> role metric, we fitted a linear regression between the predicted </w:t>
      </w:r>
      <w:del w:id="75" w:author="Dominique Caron" w:date="2023-11-29T11:00:39Z">
        <w:r>
          <w:rPr>
            <w:rFonts w:ascii="Times New Roman" w:hAnsi="Times New Roman"/>
          </w:rPr>
          <w:delText>position</w:delText>
        </w:r>
      </w:del>
      <w:ins w:id="76" w:author="Dominique Caron" w:date="2023-11-29T11:00:39Z">
        <w:r>
          <w:rPr>
            <w:rFonts w:ascii="Times New Roman" w:hAnsi="Times New Roman"/>
          </w:rPr>
          <w:t>role</w:t>
        </w:r>
      </w:ins>
      <w:r>
        <w:rPr>
          <w:rFonts w:ascii="Times New Roman" w:hAnsi="Times New Roman"/>
        </w:rPr>
        <w:t xml:space="preserve"> and the empirical </w:t>
      </w:r>
      <w:del w:id="77" w:author="Dominique Caron" w:date="2023-11-29T11:00:41Z">
        <w:r>
          <w:rPr>
            <w:rFonts w:ascii="Times New Roman" w:hAnsi="Times New Roman"/>
          </w:rPr>
          <w:delText>position</w:delText>
        </w:r>
      </w:del>
      <w:ins w:id="78" w:author="Dominique Caron" w:date="2023-11-29T11:00:41Z">
        <w:r>
          <w:rPr>
            <w:rFonts w:ascii="Times New Roman" w:hAnsi="Times New Roman"/>
          </w:rPr>
          <w:t>role</w:t>
        </w:r>
      </w:ins>
      <w:r>
        <w:rPr>
          <w:rFonts w:ascii="Times New Roman" w:hAnsi="Times New Roman"/>
        </w:rPr>
        <w:t xml:space="preserve"> and </w:t>
      </w:r>
      <w:del w:id="79" w:author="Dominique Caron" w:date="2023-11-14T11:56:09Z">
        <w:r>
          <w:rPr>
            <w:rFonts w:ascii="Times New Roman" w:hAnsi="Times New Roman"/>
          </w:rPr>
          <w:delText>used the</w:delText>
        </w:r>
      </w:del>
      <w:ins w:id="80" w:author="Dominique Caron" w:date="2023-11-14T11:56:09Z">
        <w:r>
          <w:rPr>
            <w:rFonts w:ascii="Times New Roman" w:hAnsi="Times New Roman"/>
          </w:rPr>
          <w:t>calculated</w:t>
        </w:r>
      </w:ins>
      <w:r>
        <w:rPr>
          <w:rFonts w:ascii="Times New Roman" w:hAnsi="Times New Roman"/>
        </w:rPr>
        <w:t xml:space="preserve"> coefficient of determination (R²). We also explored prediction biases (e.g., systematic overestimation/underestimation) using the simple linear models’ coefficients. We expect an intercept of zero for unbiased predictions of species</w:t>
      </w:r>
      <w:ins w:id="81" w:author="Dominique Caron" w:date="2023-11-29T10:48:45Z">
        <w:r>
          <w:rPr>
            <w:rFonts w:ascii="Times New Roman" w:hAnsi="Times New Roman"/>
          </w:rPr>
          <w:t>’</w:t>
        </w:r>
      </w:ins>
      <w:r>
        <w:rPr>
          <w:rFonts w:ascii="Times New Roman" w:hAnsi="Times New Roman"/>
        </w:rPr>
        <w:t xml:space="preserve">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pPr>
        <w:pStyle w:val="Normal"/>
        <w:spacing w:lineRule="auto" w:line="480"/>
        <w:rPr>
          <w:rFonts w:ascii="Times New Roman" w:hAnsi="Times New Roman"/>
          <w:i/>
          <w:i/>
          <w:iCs/>
        </w:rPr>
      </w:pPr>
      <w:r>
        <w:rPr>
          <w:rFonts w:ascii="Times New Roman" w:hAnsi="Times New Roman"/>
          <w:i/>
          <w:iCs/>
        </w:rPr>
      </w:r>
    </w:p>
    <w:p>
      <w:pPr>
        <w:pStyle w:val="TextBody"/>
        <w:rPr>
          <w:i/>
          <w:i/>
          <w:iCs/>
        </w:rPr>
      </w:pPr>
      <w:r>
        <w:rPr>
          <w:i/>
          <w:iCs/>
          <w:rPrChange w:id="0" w:author="Dominique Caron" w:date="2023-11-29T10:59:50Z"/>
        </w:rPr>
        <w:t>Predicting food web properties</w:t>
      </w:r>
    </w:p>
    <w:p>
      <w:pPr>
        <w:pStyle w:val="TextBody"/>
        <w:rPr/>
      </w:pPr>
      <w:r>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t>(Borrelli, 2015; Vermaat et al., 2009)</w:t>
      </w:r>
      <w:r>
        <w:rPr/>
        <w:t>. As for species</w:t>
      </w:r>
      <w:ins w:id="83" w:author="Dominique Caron" w:date="2023-11-29T10:59:42Z">
        <w:r>
          <w:rPr/>
          <w:t>’</w:t>
        </w:r>
      </w:ins>
      <w:r>
        <w:rPr/>
        <w:t xml:space="preserve"> </w:t>
      </w:r>
      <w:del w:id="84" w:author="Dominique Caron" w:date="2023-11-29T10:59:39Z">
        <w:r>
          <w:rPr/>
          <w:delText>position</w:delText>
        </w:r>
      </w:del>
      <w:ins w:id="85" w:author="Dominique Caron" w:date="2023-11-29T10:59:39Z">
        <w:r>
          <w:rPr/>
          <w:t>role</w:t>
        </w:r>
      </w:ins>
      <w:r>
        <w:rPr/>
        <w:t>, we evaluated these properties on the empirical food webs and compared them to the properties predicted using the mean of 100 samples of the posterior food web prediction. We detail each metric, their relation to food web function, and how they were calculated in Appendix S4.</w:t>
      </w:r>
    </w:p>
    <w:p>
      <w:pPr>
        <w:pStyle w:val="TextBody"/>
        <w:rPr/>
      </w:pPr>
      <w:r>
        <w:rPr/>
      </w:r>
    </w:p>
    <w:p>
      <w:pPr>
        <w:pStyle w:val="TextBody"/>
        <w:rPr>
          <w:i/>
          <w:i/>
          <w:iCs/>
        </w:rPr>
      </w:pPr>
      <w:r>
        <w:rPr>
          <w:i/>
          <w:iCs/>
        </w:rPr>
        <w:t>Boosted regression trees</w:t>
      </w:r>
    </w:p>
    <w:p>
      <w:pPr>
        <w:pStyle w:val="TextBody"/>
        <w:rPr/>
      </w:pPr>
      <w:r>
        <w:rPr/>
        <w:t xml:space="preserve">To make sure results are general and not dependent on the model framework chosen (i.e., Bayesian hierarchical generalized linear models), we fitted boosted regression trees (BRTs) on each food web and ran the same analyses (Appendix S5). BRTs are a machine learning algorithm that allows non-linear relationships between predictors and the response variable </w:t>
      </w:r>
      <w:r>
        <w:rPr/>
        <w:t>(Friedman, 2001)</w:t>
      </w:r>
      <w:r>
        <w:rPr/>
        <w:t>. To make results comparable, we used the exact same training/validation splits and same predictor variables to train and measure performance of BRTs and Bayesian hierarchical generalized linear models.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rFonts w:ascii="Times New Roman" w:hAnsi="Times New Roman"/>
          <w:i/>
          <w:i/>
          <w:iCs/>
        </w:rPr>
      </w:pPr>
      <w:r>
        <w:rPr>
          <w:rFonts w:ascii="Times New Roman" w:hAnsi="Times New Roman"/>
          <w:i/>
          <w:iCs/>
        </w:rPr>
        <w:t>Predicting pairwise interactions</w:t>
      </w:r>
    </w:p>
    <w:p>
      <w:pPr>
        <w:pStyle w:val="TextBody"/>
        <w:spacing w:before="0" w:after="0"/>
        <w:rPr/>
      </w:pPr>
      <w:r>
        <w:rPr>
          <w:rFonts w:ascii="Times New Roman" w:hAnsi="Times New Roman"/>
        </w:rPr>
        <w:t>For all food webs, pairwise interactions were better predicted by the model trained on the same food web (within</w:t>
      </w:r>
      <w:del w:id="86" w:author="Dominique Caron" w:date="2023-11-29T11:03:55Z">
        <w:r>
          <w:rPr>
            <w:rFonts w:ascii="Times New Roman" w:hAnsi="Times New Roman"/>
          </w:rPr>
          <w:delText xml:space="preserve"> </w:delText>
        </w:r>
      </w:del>
      <w:ins w:id="87" w:author="Dominique Caron" w:date="2023-11-29T11:03:56Z">
        <w:r>
          <w:rPr>
            <w:rFonts w:ascii="Times New Roman" w:hAnsi="Times New Roman"/>
          </w:rPr>
          <w:t>-</w:t>
        </w:r>
      </w:ins>
      <w:r>
        <w:rPr>
          <w:rFonts w:ascii="Times New Roman" w:hAnsi="Times New Roman"/>
        </w:rPr>
        <w:t>food web predictions) than by models trained on other food webs (between</w:t>
      </w:r>
      <w:del w:id="88" w:author="Dominique Caron" w:date="2023-11-29T11:03:53Z">
        <w:r>
          <w:rPr>
            <w:rFonts w:ascii="Times New Roman" w:hAnsi="Times New Roman"/>
          </w:rPr>
          <w:delText xml:space="preserve"> </w:delText>
        </w:r>
      </w:del>
      <w:ins w:id="89" w:author="Dominique Caron" w:date="2023-11-29T11:03:53Z">
        <w:r>
          <w:rPr>
            <w:rFonts w:ascii="Times New Roman" w:hAnsi="Times New Roman"/>
          </w:rPr>
          <w:t>-</w:t>
        </w:r>
      </w:ins>
      <w:r>
        <w:rPr>
          <w:rFonts w:ascii="Times New Roman" w:hAnsi="Times New Roman"/>
        </w:rPr>
        <w:t>food web predictions; Table 2). For within</w:t>
      </w:r>
      <w:del w:id="90" w:author="Dominique Caron" w:date="2023-11-29T11:05:01Z">
        <w:r>
          <w:rPr>
            <w:rFonts w:ascii="Times New Roman" w:hAnsi="Times New Roman"/>
          </w:rPr>
          <w:delText xml:space="preserve"> </w:delText>
        </w:r>
      </w:del>
      <w:ins w:id="91" w:author="Dominique Caron" w:date="2023-11-29T11:05:01Z">
        <w:r>
          <w:rPr>
            <w:rFonts w:ascii="Times New Roman" w:hAnsi="Times New Roman"/>
          </w:rPr>
          <w:t>-</w:t>
        </w:r>
      </w:ins>
      <w:r>
        <w:rPr>
          <w:rFonts w:ascii="Times New Roman" w:hAnsi="Times New Roman"/>
        </w:rPr>
        <w:t xml:space="preserve">food web predictions, AUC varied between 0.92 and 0.96 and AUPRG varied between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 The area under the precision-recall-gain curve, true positive rate, true negative rate, positive predictive value, and negative predictive value were all positively correlated with AUC and showed the same overall pattern (Appendix S7).</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We explored the factors influencing transferability with comparison of performance relative to the geographic, environmental, and phylogenetic distances between the predicted food web and the food web used for training (Figure 2). Overall,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Overall, these results suggest that model transferability decreases with geographic distance mainly because the environment and phylogeny diverged between the predicted food webs and the ones used to train the model.</w:t>
      </w:r>
    </w:p>
    <w:p>
      <w:pPr>
        <w:pStyle w:val="TextBody"/>
        <w:spacing w:before="0" w:after="0"/>
        <w:rPr>
          <w:rFonts w:ascii="Times New Roman" w:hAnsi="Times New Roman"/>
        </w:rPr>
      </w:pPr>
      <w:r>
        <w:rPr>
          <w:rFonts w:ascii="Times New Roman" w:hAnsi="Times New Roman"/>
        </w:rPr>
      </w:r>
    </w:p>
    <w:p>
      <w:pPr>
        <w:pStyle w:val="TextBody"/>
        <w:spacing w:before="0" w:after="0"/>
        <w:rPr/>
      </w:pPr>
      <w:r>
        <w:rPr>
          <w:rFonts w:ascii="Times New Roman" w:hAnsi="Times New Roman"/>
        </w:rPr>
        <w:t xml:space="preserve">We also analyzed transferability at the species level with comparison of species-specific performance as a function of phylogenetic and </w:t>
      </w:r>
      <w:del w:id="92" w:author="Dominique Caron" w:date="2023-11-29T10:56:01Z">
        <w:r>
          <w:rPr>
            <w:rFonts w:ascii="Times New Roman" w:hAnsi="Times New Roman"/>
          </w:rPr>
          <w:delText>functional</w:delText>
        </w:r>
      </w:del>
      <w:ins w:id="93" w:author="Dominique Caron" w:date="2023-11-29T10:56:01Z">
        <w:r>
          <w:rPr>
            <w:rFonts w:ascii="Times New Roman" w:hAnsi="Times New Roman"/>
          </w:rPr>
          <w:t>trait</w:t>
        </w:r>
      </w:ins>
      <w:r>
        <w:rPr>
          <w:rFonts w:ascii="Times New Roman" w:hAnsi="Times New Roman"/>
        </w:rPr>
        <w:t xml:space="preserve"> distance between the focal species and the species pool used to train the models (Figure 3). As expected, species with phylogenetically close relatives in the species pool used for calibration were, on average, better predicted than distant relatives (Figure 3a). Species-specific performance slightly decreased at low and intermediate phylogenetic distances, and then dropped significantly at large distances. Models trained and predicted across classes (e.g.,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w:t>
      </w:r>
      <w:del w:id="94" w:author="Dominique Caron" w:date="2023-11-29T10:56:14Z">
        <w:r>
          <w:rPr>
            <w:rFonts w:ascii="Times New Roman" w:hAnsi="Times New Roman"/>
          </w:rPr>
          <w:delText>functional</w:delText>
        </w:r>
      </w:del>
      <w:ins w:id="95" w:author="Dominique Caron" w:date="2023-11-29T10:56:14Z">
        <w:r>
          <w:rPr>
            <w:rFonts w:ascii="Times New Roman" w:hAnsi="Times New Roman"/>
          </w:rPr>
          <w:t>trait</w:t>
        </w:r>
      </w:ins>
      <w:r>
        <w:rPr>
          <w:rFonts w:ascii="Times New Roman" w:hAnsi="Times New Roman"/>
        </w:rPr>
        <w:t xml:space="preserve"> distance (Figure 3b). We also found that interactions of specialist (i.e., species with few interactions) and generalist species (i.e., species with many interactions) were, on average, better predicted than interactions of species of intermediate specialization (Figure 3c). </w:t>
      </w:r>
    </w:p>
    <w:p>
      <w:pPr>
        <w:pStyle w:val="TextBody"/>
        <w:spacing w:before="0" w:after="0"/>
        <w:rPr>
          <w:rFonts w:ascii="Times New Roman" w:hAnsi="Times New Roman"/>
        </w:rPr>
      </w:pPr>
      <w:r>
        <w:rPr>
          <w:rFonts w:ascii="Times New Roman" w:hAnsi="Times New Roman"/>
        </w:rPr>
      </w:r>
    </w:p>
    <w:p>
      <w:pPr>
        <w:pStyle w:val="TextBody"/>
        <w:spacing w:before="0" w:after="0"/>
        <w:rPr/>
      </w:pPr>
      <w:r>
        <w:rPr>
          <w:rFonts w:ascii="Times New Roman" w:hAnsi="Times New Roman"/>
          <w:i/>
          <w:iCs/>
        </w:rPr>
        <w:t>Predicting species</w:t>
      </w:r>
      <w:ins w:id="96" w:author="Dominique Caron" w:date="2023-11-29T10:45:51Z">
        <w:r>
          <w:rPr>
            <w:rFonts w:ascii="Times New Roman" w:hAnsi="Times New Roman"/>
            <w:i/>
            <w:iCs/>
          </w:rPr>
          <w:t>’</w:t>
        </w:r>
      </w:ins>
      <w:r>
        <w:rPr>
          <w:rFonts w:ascii="Times New Roman" w:hAnsi="Times New Roman"/>
          <w:i/>
          <w:iCs/>
        </w:rPr>
        <w:t xml:space="preserve"> </w:t>
      </w:r>
      <w:del w:id="97" w:author="Dominique Caron" w:date="2023-11-29T10:43:32Z">
        <w:r>
          <w:rPr>
            <w:rFonts w:ascii="Times New Roman" w:hAnsi="Times New Roman"/>
            <w:i/>
            <w:iCs/>
          </w:rPr>
          <w:delText>functional</w:delText>
        </w:r>
      </w:del>
      <w:r>
        <w:rPr>
          <w:rFonts w:ascii="Times New Roman" w:hAnsi="Times New Roman"/>
          <w:i/>
          <w:iCs/>
        </w:rPr>
        <w:t xml:space="preserve"> role</w:t>
      </w:r>
    </w:p>
    <w:p>
      <w:pPr>
        <w:pStyle w:val="TextBody"/>
        <w:spacing w:before="0" w:after="0"/>
        <w:rPr/>
      </w:pPr>
      <w:del w:id="98" w:author="Dominique Caron" w:date="2023-11-29T10:59:29Z">
        <w:r>
          <w:rPr>
            <w:rFonts w:ascii="Times New Roman" w:hAnsi="Times New Roman"/>
          </w:rPr>
          <w:delText>We found significant variation in how well species</w:delText>
        </w:r>
      </w:del>
      <w:del w:id="99" w:author="Dominique Caron" w:date="2023-11-29T10:49:11Z">
        <w:r>
          <w:rPr>
            <w:rFonts w:ascii="Times New Roman" w:hAnsi="Times New Roman"/>
          </w:rPr>
          <w:delText xml:space="preserve"> trophic</w:delText>
        </w:r>
      </w:del>
      <w:del w:id="100" w:author="Dominique Caron" w:date="2023-11-29T10:59:29Z">
        <w:r>
          <w:rPr>
            <w:rFonts w:ascii="Times New Roman" w:hAnsi="Times New Roman"/>
          </w:rPr>
          <w:delText xml:space="preserve"> </w:delText>
        </w:r>
      </w:del>
      <w:del w:id="101" w:author="Dominique Caron" w:date="2023-11-29T10:58:34Z">
        <w:r>
          <w:rPr>
            <w:rFonts w:ascii="Times New Roman" w:hAnsi="Times New Roman"/>
          </w:rPr>
          <w:delText>positions</w:delText>
        </w:r>
      </w:del>
      <w:del w:id="102" w:author="Dominique Caron" w:date="2023-11-29T10:59:29Z">
        <w:r>
          <w:rPr>
            <w:rFonts w:ascii="Times New Roman" w:hAnsi="Times New Roman"/>
          </w:rPr>
          <w:delText xml:space="preserve"> were predicted across models (Figure 4). </w:delText>
        </w:r>
      </w:del>
      <w:r>
        <w:rPr>
          <w:rFonts w:ascii="Times New Roman" w:hAnsi="Times New Roman"/>
        </w:rPr>
        <w:t>Species</w:t>
      </w:r>
      <w:ins w:id="103" w:author="Dominique Caron" w:date="2023-11-29T10:49:00Z">
        <w:r>
          <w:rPr>
            <w:rFonts w:ascii="Times New Roman" w:hAnsi="Times New Roman"/>
          </w:rPr>
          <w:t>’</w:t>
        </w:r>
      </w:ins>
      <w:r>
        <w:rPr>
          <w:rFonts w:ascii="Times New Roman" w:hAnsi="Times New Roman"/>
        </w:rPr>
        <w:t xml:space="preserve"> roles were slightly better predicted by within</w:t>
      </w:r>
      <w:del w:id="104" w:author="Dominique Caron" w:date="2023-11-29T11:05:07Z">
        <w:r>
          <w:rPr>
            <w:rFonts w:ascii="Times New Roman" w:hAnsi="Times New Roman"/>
          </w:rPr>
          <w:delText xml:space="preserve"> </w:delText>
        </w:r>
      </w:del>
      <w:ins w:id="105" w:author="Dominique Caron" w:date="2023-11-29T11:05:07Z">
        <w:r>
          <w:rPr>
            <w:rFonts w:ascii="Times New Roman" w:hAnsi="Times New Roman"/>
          </w:rPr>
          <w:t>-</w:t>
        </w:r>
      </w:ins>
      <w:r>
        <w:rPr>
          <w:rFonts w:ascii="Times New Roman" w:hAnsi="Times New Roman"/>
        </w:rPr>
        <w:t>food web predictions than by between</w:t>
      </w:r>
      <w:del w:id="106" w:author="Dominique Caron" w:date="2023-11-29T11:04:03Z">
        <w:r>
          <w:rPr>
            <w:rFonts w:ascii="Times New Roman" w:hAnsi="Times New Roman"/>
          </w:rPr>
          <w:delText xml:space="preserve"> </w:delText>
        </w:r>
      </w:del>
      <w:ins w:id="107" w:author="Dominique Caron" w:date="2023-11-29T11:04:04Z">
        <w:r>
          <w:rPr>
            <w:rFonts w:ascii="Times New Roman" w:hAnsi="Times New Roman"/>
          </w:rPr>
          <w:t>-</w:t>
        </w:r>
      </w:ins>
      <w:r>
        <w:rPr>
          <w:rFonts w:ascii="Times New Roman" w:hAnsi="Times New Roman"/>
        </w:rPr>
        <w:t>food web predictions</w:t>
      </w:r>
      <w:ins w:id="108" w:author="Dominique Caron" w:date="2023-11-29T10:59:14Z">
        <w:r>
          <w:rPr>
            <w:rFonts w:ascii="Times New Roman" w:hAnsi="Times New Roman"/>
          </w:rPr>
          <w:t xml:space="preserve"> (Figure 4)</w:t>
        </w:r>
      </w:ins>
      <w:r>
        <w:rPr>
          <w:rFonts w:ascii="Times New Roman" w:hAnsi="Times New Roman"/>
        </w:rPr>
        <w:t xml:space="preserve">.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We also found important biases in the predictions of species</w:t>
      </w:r>
      <w:ins w:id="109" w:author="Dominique Caron" w:date="2023-11-29T10:49:20Z">
        <w:r>
          <w:rPr>
            <w:rFonts w:ascii="Times New Roman" w:hAnsi="Times New Roman"/>
          </w:rPr>
          <w:t>’</w:t>
        </w:r>
      </w:ins>
      <w:r>
        <w:rPr>
          <w:rFonts w:ascii="Times New Roman" w:hAnsi="Times New Roman"/>
        </w:rPr>
        <w:t xml:space="preserve"> roles when we fitted linear regressions between species</w:t>
      </w:r>
      <w:ins w:id="110" w:author="Dominique Caron" w:date="2023-11-29T10:49:27Z">
        <w:r>
          <w:rPr>
            <w:rFonts w:ascii="Times New Roman" w:hAnsi="Times New Roman"/>
          </w:rPr>
          <w:t>’</w:t>
        </w:r>
      </w:ins>
      <w:r>
        <w:rPr>
          <w:rFonts w:ascii="Times New Roman" w:hAnsi="Times New Roman"/>
        </w:rPr>
        <w:t xml:space="preserve"> roles in predicted food webs to their roles in the empirical food webs. The number of prey, predators, trophic level, omnivory,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Most food web properties were not well predicted by our interaction models (Figure 5). Connectance, mean and max trophic levels, and the frequency of most motifs were overpredicted, whereas modularity was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Boosted regression trees</w:t>
      </w:r>
    </w:p>
    <w:p>
      <w:pPr>
        <w:pStyle w:val="TextBody"/>
        <w:spacing w:before="0" w:after="0"/>
        <w:rPr/>
      </w:pPr>
      <w:r>
        <w:rPr>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w:t>
      </w:r>
      <w:ins w:id="111" w:author="Dominique Caron" w:date="2023-11-29T10:49:36Z">
        <w:r>
          <w:rPr>
            <w:rFonts w:ascii="Times New Roman" w:hAnsi="Times New Roman"/>
          </w:rPr>
          <w:t>’</w:t>
        </w:r>
      </w:ins>
      <w:r>
        <w:rPr>
          <w:rFonts w:ascii="Times New Roman" w:hAnsi="Times New Roman"/>
        </w:rPr>
        <w:t xml:space="preserve"> </w:t>
      </w:r>
      <w:del w:id="112" w:author="Dominique Caron" w:date="2023-11-29T10:43:45Z">
        <w:r>
          <w:rPr>
            <w:rFonts w:ascii="Times New Roman" w:hAnsi="Times New Roman"/>
          </w:rPr>
          <w:delText>functional</w:delText>
        </w:r>
      </w:del>
      <w:r>
        <w:rPr>
          <w:rFonts w:ascii="Times New Roman" w:hAnsi="Times New Roman"/>
        </w:rPr>
        <w:t xml:space="preserve"> role and food web properties were also not well predicted by BRTs, and we found similar biases in predictions (Appendix S5).</w:t>
      </w:r>
    </w:p>
    <w:p>
      <w:pPr>
        <w:pStyle w:val="TextBody"/>
        <w:spacing w:before="0" w:after="0"/>
        <w:rPr>
          <w:rFonts w:ascii="Times New Roman" w:hAnsi="Times New Roman"/>
          <w:b/>
          <w:b/>
          <w:bCs/>
        </w:rPr>
      </w:pPr>
      <w:r>
        <w:rPr>
          <w:rFonts w:ascii="Times New Roman" w:hAnsi="Times New Roman"/>
          <w:b/>
          <w:bCs/>
        </w:rPr>
      </w:r>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Predictive models of trophic interactions have recently become central in filling the substantial knowledge gaps of how food webs vary across space and time.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connectance, trophic level) and under-estimating others (e.g. modularity), especially when extrapolating to new regions. Results suggest both optimism for the use of these models when data for some regions are lacking or future communities with no current analog</w:t>
      </w:r>
      <w:ins w:id="113" w:author="Dominique Caron" w:date="2023-11-15T10:33:39Z">
        <w:r>
          <w:rPr/>
          <w:t>,</w:t>
        </w:r>
      </w:ins>
      <w:r>
        <w:rPr/>
        <w:t xml:space="preserve"> and the need for novel approaches that combine pairwise interactions with higher-order food web metrics.</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Theory describes how the variation in food webs arise</w:t>
      </w:r>
      <w:ins w:id="114" w:author="Dominique Caron" w:date="2023-11-15T10:34:15Z">
        <w:r>
          <w:rPr>
            <w:rFonts w:ascii="Times New Roman" w:hAnsi="Times New Roman"/>
          </w:rPr>
          <w:t>s</w:t>
        </w:r>
      </w:ins>
      <w:r>
        <w:rPr>
          <w:rFonts w:ascii="Times New Roman" w:hAnsi="Times New Roman"/>
        </w:rPr>
        <w:t xml:space="preserve"> from two key processes: trait-interaction rules (e.g., body mass relationships between predators and their prey) and the distribution of traits in different systems </w:t>
      </w:r>
      <w:r>
        <w:rPr>
          <w:rFonts w:ascii="Times New Roman" w:hAnsi="Times New Roman"/>
        </w:rPr>
        <w:t>(Gravel et al., 2016)</w:t>
      </w:r>
      <w:r>
        <w:rPr>
          <w:rFonts w:ascii="Times New Roman" w:hAnsi="Times New Roman"/>
        </w:rPr>
        <w:t xml:space="preserve">.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w:t>
      </w:r>
      <w:r>
        <w:rPr>
          <w:rFonts w:ascii="Times New Roman" w:hAnsi="Times New Roman"/>
        </w:rPr>
        <w:t>(Caron et al., 2022)</w:t>
      </w:r>
      <w:r>
        <w:rPr>
          <w:rFonts w:ascii="Times New Roman" w:hAnsi="Times New Roman"/>
        </w:rPr>
        <w:t xml:space="preserve">, predator-prey body-size ratios within habitat, predator, and prey types </w:t>
      </w:r>
      <w:r>
        <w:rPr>
          <w:rFonts w:ascii="Times New Roman" w:hAnsi="Times New Roman"/>
        </w:rPr>
        <w:t>(Brose et al., 2006)</w:t>
      </w:r>
      <w:r>
        <w:rPr>
          <w:rFonts w:ascii="Times New Roman" w:hAnsi="Times New Roman"/>
        </w:rPr>
        <w:t xml:space="preserve">, and the trait-interaction relationships in soil invertebrates across three forest areas in Germany </w:t>
      </w:r>
      <w:r>
        <w:rPr>
          <w:rFonts w:ascii="Times New Roman" w:hAnsi="Times New Roman"/>
        </w:rPr>
        <w:t>(Laigle et al., 2018)</w:t>
      </w:r>
      <w:r>
        <w:rPr>
          <w:rFonts w:ascii="Times New Roman" w:hAnsi="Times New Roman"/>
        </w:rPr>
        <w:t xml:space="preserve">. The generalities we found in trait-matching relationships within major taxonomic groups (order and class) also add to previous research indicating evolutionary conservation of species interactions </w:t>
      </w:r>
      <w:r>
        <w:rPr>
          <w:rFonts w:ascii="Times New Roman" w:hAnsi="Times New Roman"/>
          <w:b w:val="false"/>
          <w:i w:val="false"/>
          <w:caps w:val="false"/>
          <w:smallCaps w:val="false"/>
          <w:position w:val="0"/>
          <w:sz w:val="24"/>
          <w:u w:val="none"/>
          <w:vertAlign w:val="baseline"/>
        </w:rPr>
        <w:t>(G</w:t>
      </w:r>
      <w:r>
        <w:rPr>
          <w:b w:val="false"/>
          <w:i w:val="false"/>
          <w:caps w:val="false"/>
          <w:smallCaps w:val="false"/>
          <w:position w:val="0"/>
          <w:sz w:val="24"/>
          <w:u w:val="none"/>
          <w:vertAlign w:val="baseline"/>
        </w:rPr>
        <w:t>ómez et al., 2010)</w:t>
      </w:r>
      <w:r>
        <w:rPr>
          <w:rFonts w:ascii="Times New Roman" w:hAnsi="Times New Roman"/>
        </w:rPr>
        <w:t xml:space="preserve"> and</w:t>
      </w:r>
      <w:del w:id="115" w:author="Dominique Caron" w:date="2023-11-29T10:46:21Z">
        <w:r>
          <w:rPr>
            <w:rFonts w:ascii="Times New Roman" w:hAnsi="Times New Roman"/>
          </w:rPr>
          <w:delText xml:space="preserve"> trophic</w:delText>
        </w:r>
      </w:del>
      <w:r>
        <w:rPr>
          <w:rFonts w:ascii="Times New Roman" w:hAnsi="Times New Roman"/>
        </w:rPr>
        <w:t xml:space="preserve"> role </w:t>
      </w:r>
      <w:r>
        <w:rPr>
          <w:rFonts w:ascii="Times New Roman" w:hAnsi="Times New Roman"/>
        </w:rPr>
        <w:t>(Stouffer et al., 2012)</w:t>
      </w:r>
      <w:r>
        <w:rPr>
          <w:rFonts w:ascii="Times New Roman" w:hAnsi="Times New Roman"/>
        </w:rPr>
        <w:t>.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pPr>
        <w:pStyle w:val="TextBody"/>
        <w:spacing w:before="0" w:after="0"/>
        <w:rPr>
          <w:rFonts w:ascii="Times New Roman" w:hAnsi="Times New Roman"/>
        </w:rPr>
      </w:pPr>
      <w:r>
        <w:rPr>
          <w:rFonts w:ascii="Times New Roman" w:hAnsi="Times New Roman"/>
        </w:rPr>
      </w:r>
    </w:p>
    <w:p>
      <w:pPr>
        <w:pStyle w:val="Normal"/>
        <w:spacing w:lineRule="auto" w:line="480"/>
        <w:rPr/>
      </w:pPr>
      <w:r>
        <w:rPr>
          <w:rFonts w:ascii="Times New Roman" w:hAnsi="Times New Roman"/>
        </w:rPr>
        <w:t>We also highlighted a major limitation of trophic interaction models: trophic interaction models predict interactions, not food web</w:t>
      </w:r>
      <w:del w:id="116" w:author="Dominique Caron" w:date="2023-11-15T10:36:21Z">
        <w:r>
          <w:rPr>
            <w:rFonts w:ascii="Times New Roman" w:hAnsi="Times New Roman"/>
          </w:rPr>
          <w:delText>s</w:delText>
        </w:r>
      </w:del>
      <w:r>
        <w:rPr>
          <w:rFonts w:ascii="Times New Roman" w:hAnsi="Times New Roman"/>
        </w:rPr>
        <w:t xml:space="preserve"> properties. Even if most interactions and absences of interactions are well predicted (high true positive and negative rates), there are many more absences of interactions to predict than presences in real food webs (low connectance). This might explain why our models systematically overpredicted the number of interactions (number of prey and predators) across species (Appendix S8). Most food webs, even expert-based, are missing some interactions (e.g., cryptic and opportunistic interactions), so the additional interactions predicted by our models could be candidates for further investigation. However, our models overestimated the number of interactions by two-fold even for the Serengeti food web which probably already overestimates interactions since species are grouped into trophic groups. </w:t>
      </w:r>
      <w:bookmarkStart w:id="1" w:name="_Hlk142318953"/>
      <w:r>
        <w:rPr>
          <w:rFonts w:ascii="Times New Roman" w:hAnsi="Times New Roman"/>
        </w:rPr>
        <w:t>The prey and predators of species of intermediate specialization were also less well</w:t>
      </w:r>
      <w:del w:id="117" w:author="Dominique Caron" w:date="2023-11-15T10:41:45Z">
        <w:r>
          <w:rPr>
            <w:rFonts w:ascii="Times New Roman" w:hAnsi="Times New Roman"/>
          </w:rPr>
          <w:delText xml:space="preserve"> </w:delText>
        </w:r>
      </w:del>
      <w:ins w:id="118" w:author="Dominique Caron" w:date="2023-11-15T10:41:45Z">
        <w:r>
          <w:rPr>
            <w:rFonts w:ascii="Times New Roman" w:hAnsi="Times New Roman"/>
          </w:rPr>
          <w:t>-</w:t>
        </w:r>
      </w:ins>
      <w:r>
        <w:rPr>
          <w:rFonts w:ascii="Times New Roman" w:hAnsi="Times New Roman"/>
        </w:rPr>
        <w:t>predicted, which suggest that their trophic niche</w:t>
      </w:r>
      <w:ins w:id="119" w:author="Dominique Caron" w:date="2023-11-15T10:40:59Z">
        <w:r>
          <w:rPr>
            <w:rFonts w:ascii="Times New Roman" w:hAnsi="Times New Roman"/>
          </w:rPr>
          <w:t>s</w:t>
        </w:r>
      </w:ins>
      <w:r>
        <w:rPr>
          <w:rFonts w:ascii="Times New Roman" w:hAnsi="Times New Roman"/>
        </w:rPr>
        <w:t xml:space="preserve"> are harder to define by functional traits and could be influenced by other factors like abundances and co-occurrences. The overall overestimation of the number of prey and predators, and the bias against species of intermediate specialization, probably propagated through the food webs, explaining why the centrality of species was more evenly distributed, and why the predicted food webs were more connected, less modular, and with higher trophic levels. </w:t>
      </w:r>
      <w:bookmarkEnd w:id="1"/>
    </w:p>
    <w:p>
      <w:pPr>
        <w:pStyle w:val="TextBody"/>
        <w:spacing w:before="0" w:after="0"/>
        <w:rPr>
          <w:rFonts w:ascii="Times New Roman" w:hAnsi="Times New Roman"/>
        </w:rPr>
      </w:pPr>
      <w:r>
        <w:rPr>
          <w:rFonts w:ascii="Times New Roman" w:hAnsi="Times New Roman"/>
        </w:rPr>
      </w:r>
    </w:p>
    <w:p>
      <w:pPr>
        <w:pStyle w:val="TextBody"/>
        <w:rPr/>
      </w:pPr>
      <w:r>
        <w:rPr/>
        <w:t xml:space="preserve">Food webs are more than a collection of independent pairwise interactions </w:t>
      </w:r>
      <w:r>
        <w:rPr/>
        <w:t>(Strydom et al., 2021)</w:t>
      </w:r>
      <w:r>
        <w:rPr/>
        <w:t xml:space="preserve">. Some factors, like area </w:t>
      </w:r>
      <w:r>
        <w:rPr/>
        <w:t>(Galiana et al., 2018)</w:t>
      </w:r>
      <w:r>
        <w:rPr/>
        <w:t>, constrain their global properties (e.g., degree distribution, connectance) and influence the position species occupy within the food web (e.g., trophic level). The inability of our models to predict higher-level network properties from pairwise interactions suggests that trophic interaction</w:t>
      </w:r>
      <w:del w:id="120" w:author="Dominique Caron" w:date="2023-11-15T10:45:18Z">
        <w:r>
          <w:rPr/>
          <w:delText>s</w:delText>
        </w:r>
      </w:del>
      <w:r>
        <w:rPr/>
        <w:t xml:space="preserve"> models cannot capture </w:t>
      </w:r>
      <w:ins w:id="121" w:author="Dominique Caron" w:date="2023-11-15T10:47:06Z">
        <w:r>
          <w:rPr/>
          <w:t xml:space="preserve">all of </w:t>
        </w:r>
      </w:ins>
      <w:r>
        <w:rPr/>
        <w:t xml:space="preserve">the constraints acting on the structure of food web. </w:t>
      </w:r>
      <w:r>
        <w:rPr>
          <w:rFonts w:ascii="Times New Roman" w:hAnsi="Times New Roman"/>
        </w:rPr>
        <w:t>A consequence of such constraints is the spatial and temporal variation</w:t>
      </w:r>
      <w:del w:id="122" w:author="Dominique Caron" w:date="2023-11-15T10:47:41Z">
        <w:r>
          <w:rPr>
            <w:rFonts w:ascii="Times New Roman" w:hAnsi="Times New Roman"/>
          </w:rPr>
          <w:delText>s</w:delText>
        </w:r>
      </w:del>
      <w:r>
        <w:rPr>
          <w:rFonts w:ascii="Times New Roman" w:hAnsi="Times New Roman"/>
        </w:rPr>
        <w:t xml:space="preserve"> of ecological network, which have gained a lot of interest recently </w:t>
      </w:r>
      <w:r>
        <w:rPr>
          <w:rFonts w:ascii="Times New Roman" w:hAnsi="Times New Roman"/>
        </w:rPr>
        <w:t>(Baiser et al., 2019; Gravel et al., 2019)</w:t>
      </w:r>
      <w:r>
        <w:rPr>
          <w:rFonts w:ascii="Times New Roman" w:hAnsi="Times New Roman"/>
        </w:rPr>
        <w:t>. Here, we compared food webs with very different areas (ranging from 36 thousand km² for Serengeti to 11 million km² for Europe), which could hinder predictions across systems. Within-food webs predictions, however, produced similarly biased higher-level properties. Area, thus, does not seem to be the major constraint explaining model failure to predict realistic networks</w:t>
      </w:r>
      <w:r>
        <w:rPr>
          <w:rFonts w:ascii="Times New Roman" w:hAnsi="Times New Roman"/>
          <w:kern w:val="0"/>
        </w:rPr>
        <w:t>, and additional research is needed to understand the constraints differentiating realized food webs from feasible trophic interactions.</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Correcting biases in higher-level property predictions presents an opportunity to improve species interaction predictions. Stacked species distribution models have similar challenges, where models can predict well the distribution of individual species </w:t>
      </w:r>
      <w:del w:id="123" w:author="Dominique Caron" w:date="2023-11-15T10:48:22Z">
        <w:r>
          <w:rPr>
            <w:rFonts w:ascii="Times New Roman" w:hAnsi="Times New Roman"/>
          </w:rPr>
          <w:delText>but less</w:delText>
        </w:r>
      </w:del>
      <w:ins w:id="124" w:author="Dominique Caron" w:date="2023-11-15T10:48:22Z">
        <w:r>
          <w:rPr>
            <w:rFonts w:ascii="Times New Roman" w:hAnsi="Times New Roman"/>
          </w:rPr>
          <w:t>better than</w:t>
        </w:r>
      </w:ins>
      <w:r>
        <w:rPr>
          <w:rFonts w:ascii="Times New Roman" w:hAnsi="Times New Roman"/>
        </w:rPr>
        <w:t xml:space="preserve"> higher-level properties of the community </w:t>
      </w:r>
      <w:r>
        <w:rPr>
          <w:rFonts w:ascii="Times New Roman" w:hAnsi="Times New Roman"/>
        </w:rPr>
        <w:t>(Zurell et al., 2020)</w:t>
      </w:r>
      <w:r>
        <w:rPr>
          <w:rFonts w:ascii="Times New Roman" w:hAnsi="Times New Roman"/>
        </w:rPr>
        <w:t xml:space="preserve">. Methods have been developed to harness biases in higher-level properties to correct distribution predictions. For example, </w:t>
      </w:r>
      <w:r>
        <w:rPr>
          <w:rFonts w:ascii="Times New Roman" w:hAnsi="Times New Roman"/>
        </w:rPr>
        <w:t>Leung et al. (2019)</w:t>
      </w:r>
      <w:r>
        <w:rPr>
          <w:rFonts w:ascii="Times New Roman" w:hAnsi="Times New Roman"/>
        </w:rPr>
        <w:t xml:space="preserve"> combined predicted species distributions and expected species richness to quantify species and spatial biases. They correlated biases to species traits and environmental co-variates to improve predicted species distribution. Similar methods combining predictions of interactions and networks have the potential to provide better food web predictions. For example, we could penalize posterior food web predictions resulting into improbable food web structure to update pairwise interaction probabilities. </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Our study suffers from a few limitations that, if overcome, could move us closer to a comprehensive framework for ecological interactions and networks prediction. First, our study relied on terrestrial vertebrates. Although there is no clear </w:t>
      </w:r>
      <w:r>
        <w:rPr>
          <w:rFonts w:ascii="Times New Roman" w:hAnsi="Times New Roman"/>
          <w:i/>
          <w:iCs/>
        </w:rPr>
        <w:t>a priori</w:t>
      </w:r>
      <w:r>
        <w:rPr>
          <w:rFonts w:ascii="Times New Roman" w:hAnsi="Times New Roman"/>
        </w:rPr>
        <w:t xml:space="preserve"> reason not to be applicable in other systems, our results are unlikely to be general across all taxa and types of interactions. It would be interesting to investigate if our results hold for systems where trait-matching relationships are stronger or weaker. The exclusion of non-vertebrates (e.g., plants, invertebrates, parasites) also influence</w:t>
      </w:r>
      <w:ins w:id="125" w:author="Dominique Caron" w:date="2023-11-15T10:50:22Z">
        <w:r>
          <w:rPr>
            <w:rFonts w:ascii="Times New Roman" w:hAnsi="Times New Roman"/>
          </w:rPr>
          <w:t>s</w:t>
        </w:r>
      </w:ins>
      <w:r>
        <w:rPr>
          <w:rFonts w:ascii="Times New Roman" w:hAnsi="Times New Roman"/>
        </w:rPr>
        <w:t xml:space="preserve"> the empirical and predicted species role</w:t>
      </w:r>
      <w:ins w:id="126" w:author="Dominique Caron" w:date="2023-11-15T10:50:27Z">
        <w:r>
          <w:rPr>
            <w:rFonts w:ascii="Times New Roman" w:hAnsi="Times New Roman"/>
          </w:rPr>
          <w:t>s</w:t>
        </w:r>
      </w:ins>
      <w:r>
        <w:rPr>
          <w:rFonts w:ascii="Times New Roman" w:hAnsi="Times New Roman"/>
        </w:rPr>
        <w:t xml:space="preserv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rPr>
        <w:t>(Li et al., 2023)</w:t>
      </w:r>
      <w:r>
        <w:rPr>
          <w:rFonts w:ascii="Times New Roman" w:hAnsi="Times New Roman"/>
        </w:rPr>
        <w:t xml:space="preserve"> or with additional traits </w:t>
      </w:r>
      <w:r>
        <w:rPr>
          <w:rFonts w:ascii="Times New Roman" w:hAnsi="Times New Roman"/>
        </w:rPr>
        <w:t>(Laigle et al., 2018)</w:t>
      </w:r>
      <w:r>
        <w:rPr>
          <w:rFonts w:ascii="Times New Roman" w:hAnsi="Times New Roman"/>
        </w:rPr>
        <w:t xml:space="preserve">. Second, the food webs we used were </w:t>
      </w:r>
      <w:del w:id="127" w:author="Dominique Caron" w:date="2023-11-15T10:52:34Z">
        <w:r>
          <w:rPr>
            <w:rFonts w:ascii="Times New Roman" w:hAnsi="Times New Roman"/>
          </w:rPr>
          <w:delText xml:space="preserve">potential and </w:delText>
        </w:r>
      </w:del>
      <w:r>
        <w:rPr>
          <w:rFonts w:ascii="Times New Roman" w:hAnsi="Times New Roman"/>
        </w:rPr>
        <w:t>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w:t>
      </w:r>
      <w:del w:id="128" w:author="Dominique Caron" w:date="2023-11-29T11:05:12Z">
        <w:r>
          <w:rPr>
            <w:rFonts w:ascii="Times New Roman" w:hAnsi="Times New Roman"/>
          </w:rPr>
          <w:delText xml:space="preserve"> </w:delText>
        </w:r>
      </w:del>
      <w:ins w:id="129" w:author="Dominique Caron" w:date="2023-11-29T11:05:12Z">
        <w:r>
          <w:rPr>
            <w:rFonts w:ascii="Times New Roman" w:hAnsi="Times New Roman"/>
          </w:rPr>
          <w:t>-</w:t>
        </w:r>
      </w:ins>
      <w:r>
        <w:rPr>
          <w:rFonts w:ascii="Times New Roman" w:hAnsi="Times New Roman"/>
        </w:rPr>
        <w:t>food web predictions, and 12 sets of between</w:t>
      </w:r>
      <w:del w:id="130" w:author="Dominique Caron" w:date="2023-11-29T11:04:09Z">
        <w:r>
          <w:rPr>
            <w:rFonts w:ascii="Times New Roman" w:hAnsi="Times New Roman"/>
          </w:rPr>
          <w:delText xml:space="preserve"> </w:delText>
        </w:r>
      </w:del>
      <w:ins w:id="131" w:author="Dominique Caron" w:date="2023-11-29T11:04:09Z">
        <w:r>
          <w:rPr>
            <w:rFonts w:ascii="Times New Roman" w:hAnsi="Times New Roman"/>
          </w:rPr>
          <w:t>-</w:t>
        </w:r>
      </w:ins>
      <w:r>
        <w:rPr>
          <w:rFonts w:ascii="Times New Roman" w:hAnsi="Times New Roman"/>
        </w:rPr>
        <w:t xml:space="preserve">food web predictions. This explains the large uncertainty for some of our results (e.g., Figure 2). </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 xml:space="preserve">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w:t>
      </w:r>
      <w:r>
        <w:rPr>
          <w:rFonts w:ascii="Times New Roman" w:hAnsi="Times New Roman"/>
        </w:rPr>
        <w:t>(Brose et al., 2006; Caron et al., 2022; Laigle et al., 2018)</w:t>
      </w:r>
      <w:r>
        <w:rPr>
          <w:rFonts w:ascii="Times New Roman" w:hAnsi="Times New Roman"/>
        </w:rPr>
        <w:t>, suggests there are</w:t>
      </w:r>
      <w:bookmarkStart w:id="2" w:name="move124691966"/>
      <w:r>
        <w:rPr>
          <w:rFonts w:ascii="Times New Roman" w:hAnsi="Times New Roman"/>
        </w:rPr>
        <w:t xml:space="preserve"> fundamental trait-based constraints on trophic interactions that are generalizable to some extent. Food web variation thus result from species traits rather than the ‘match’ between a predator and its prey, which has interesting ties to the broader question of how traits vary between regions and along gradients</w:t>
      </w:r>
      <w:bookmarkEnd w:id="2"/>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gutter="0" w:header="0" w:top="1440" w:footer="1440" w:bottom="1716"/>
          <w:lnNumType w:countBy="1" w:restart="continuous" w:distance="283"/>
          <w:pgNumType w:fmt="decimal"/>
          <w:formProt w:val="false"/>
          <w:textDirection w:val="lrTb"/>
          <w:docGrid w:type="default" w:linePitch="312" w:charSpace="4294960946"/>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i/>
        </w:rPr>
        <w:t>Functional Ecology</w:t>
      </w:r>
      <w:r>
        <w:rPr/>
        <w:t xml:space="preserve">, </w:t>
      </w:r>
      <w:r>
        <w:rPr>
          <w:i/>
        </w:rPr>
        <w:t>30</w:t>
      </w:r>
      <w:r>
        <w:rPr/>
        <w:t>(12), 1894–1903. https://doi.org/10.1111/1365-2435.12666</w:t>
      </w:r>
    </w:p>
    <w:p>
      <w:pPr>
        <w:pStyle w:val="Bibliography1"/>
        <w:rPr/>
      </w:pPr>
      <w:r>
        <w:rPr/>
        <w:t xml:space="preserve">Berteaux, D., Ropars, P., &amp; Casajus, N. (2018). </w:t>
      </w:r>
      <w:r>
        <w:rPr>
          <w:lang w:val="fr-CA"/>
        </w:rPr>
        <w:t xml:space="preserve">Toundra Nunavik: Matrice des relations trophiques entre espèces du Labrador et du Québec nordique, v. 1.0 (1980-2010). </w:t>
      </w:r>
      <w:r>
        <w:rPr>
          <w:i/>
          <w:lang w:val="fr-CA"/>
        </w:rPr>
        <w:t>Nordicana D36</w:t>
      </w:r>
      <w:r>
        <w:rPr>
          <w:lang w:val="fr-CA"/>
        </w:rPr>
        <w:t>. https://doi.org/10.5885/45555CE-DA1FF11FA4254703</w:t>
      </w:r>
    </w:p>
    <w:p>
      <w:pPr>
        <w:pStyle w:val="Bibliography1"/>
        <w:rPr/>
      </w:pPr>
      <w:r>
        <w:rPr>
          <w:lang w:val="fr-CA"/>
        </w:rPr>
        <w:t xml:space="preserve">Blanchet, F. G., Cazelles, K., &amp; Gravel, D. (2020). </w:t>
      </w:r>
      <w:r>
        <w:rPr/>
        <w:t xml:space="preserve">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lang w:val="fr-CA"/>
        </w:rPr>
        <w:t xml:space="preserve">Lurgi, M., López, B. C., &amp; Montoya, J. M. (2012). </w:t>
      </w:r>
      <w:r>
        <w:rPr/>
        <w:t xml:space="preserve">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i/>
        </w:rPr>
        <w:t>Journal of Biogeography</w:t>
      </w:r>
      <w:r>
        <w:rPr/>
        <w:t xml:space="preserve">, </w:t>
      </w:r>
      <w:r>
        <w:rPr>
          <w:i/>
        </w:rPr>
        <w:t>47</w:t>
      </w:r>
      <w:r>
        <w:rPr/>
        <w:t>(1), 101–113. https://doi.org/10.1111/jbi.13608</w:t>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0946"/>
        </w:sectPr>
      </w:pPr>
    </w:p>
    <w:p>
      <w:pPr>
        <w:pStyle w:val="Normal"/>
        <w:spacing w:lineRule="auto" w:line="480"/>
        <w:rPr>
          <w:rFonts w:ascii="Times New Roman" w:hAnsi="Times New Roman"/>
          <w:b/>
          <w:b/>
          <w:bCs/>
        </w:rPr>
      </w:pPr>
      <w:r>
        <w:rPr>
          <w:rFonts w:ascii="Times New Roman" w:hAnsi="Times New Roman"/>
          <w:b/>
          <w:bCs/>
        </w:rPr>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0946"/>
        </w:sectPr>
        <w:pStyle w:val="Normal"/>
        <w:rPr>
          <w:rFonts w:ascii="Times New Roman" w:hAnsi="Times New Roman"/>
          <w:b/>
          <w:b/>
          <w:bCs/>
        </w:rPr>
      </w:pPr>
      <w:r>
        <w:rPr>
          <w:rFonts w:ascii="Times New Roman" w:hAnsi="Times New Roman"/>
          <w:b/>
          <w:bCs/>
        </w:rPr>
      </w:r>
      <w:r>
        <w:br w:type="page"/>
      </w:r>
    </w:p>
    <w:p>
      <w:pPr>
        <w:pStyle w:val="Normal"/>
        <w:spacing w:lineRule="auto" w:line="480"/>
        <w:rPr>
          <w:rFonts w:ascii="Times New Roman" w:hAnsi="Times New Roman"/>
          <w:b/>
          <w:b/>
          <w:bCs/>
        </w:rPr>
      </w:pPr>
      <w:r>
        <w:rPr>
          <w:rFonts w:ascii="Times New Roman" w:hAnsi="Times New Roman"/>
          <w:b/>
          <w:bCs/>
        </w:rPr>
        <w:t>Data Accessibility Statement</w:t>
      </w:r>
    </w:p>
    <w:p>
      <w:pPr>
        <w:pStyle w:val="Normal"/>
        <w:spacing w:lineRule="auto" w:line="480"/>
        <w:rPr/>
      </w:pPr>
      <w:r>
        <w:rPr>
          <w:rFonts w:ascii="Times New Roman" w:hAnsi="Times New Roman"/>
        </w:rPr>
        <w:t xml:space="preserve">All data sources have been previously published. All data used in the analyses and relevant code are archived on the Open Science Framework repository </w:t>
      </w:r>
      <w:hyperlink r:id="rId3">
        <w:r>
          <w:rPr>
            <w:rStyle w:val="InternetLink"/>
          </w:rPr>
          <w:t>OSF | Interaction model Transferability</w:t>
        </w:r>
      </w:hyperlink>
      <w:r>
        <w:rPr>
          <w:rFonts w:ascii="Times New Roman" w:hAnsi="Times New Roman"/>
        </w:rPr>
        <w:t>.</w:t>
      </w:r>
      <w:r>
        <w:br w:type="page"/>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r>
        <w:br w:type="page"/>
      </w:r>
    </w:p>
    <w:p>
      <w:pPr>
        <w:pStyle w:val="Normal"/>
        <w:rPr/>
      </w:pPr>
      <w:r>
        <w:rPr/>
      </w:r>
      <w:r>
        <mc:AlternateContent>
          <mc:Choice Requires="wps">
            <w:drawing>
              <wp:anchor behindDoc="0" distT="0" distB="0" distL="0" distR="0" simplePos="0" locked="0" layoutInCell="0" allowOverlap="1" relativeHeight="3">
                <wp:simplePos x="0" y="0"/>
                <wp:positionH relativeFrom="column">
                  <wp:posOffset>545465</wp:posOffset>
                </wp:positionH>
                <wp:positionV relativeFrom="paragraph">
                  <wp:posOffset>165735</wp:posOffset>
                </wp:positionV>
                <wp:extent cx="4852670" cy="2829560"/>
                <wp:effectExtent l="0" t="0" r="0" b="0"/>
                <wp:wrapTopAndBottom/>
                <wp:docPr id="1" name="Frame1"/>
                <a:graphic xmlns:a="http://schemas.openxmlformats.org/drawingml/2006/main">
                  <a:graphicData uri="http://schemas.microsoft.com/office/word/2010/wordprocessingShape">
                    <wps:wsp>
                      <wps:cNvSpPr txBox="1"/>
                      <wps:spPr>
                        <a:xfrm>
                          <a:off x="0" y="0"/>
                          <a:ext cx="4852670" cy="2829560"/>
                        </a:xfrm>
                        <a:prstGeom prst="rect"/>
                        <a:solidFill>
                          <a:srgbClr val="FFFFFF">
                            <a:alpha val="0"/>
                          </a:srgbClr>
                        </a:solidFill>
                        <a:ln w="635">
                          <a:solidFill>
                            <a:srgbClr val="000000"/>
                          </a:solidFill>
                        </a:ln>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pPr>
                            <w:r>
                              <w:rPr/>
                              <w:object w:dxaOrig="7681" w:dyaOrig="2817">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382.45pt;height:139.3pt;mso-wrap-distance-right:0pt" filled="t" fillcolor="#FFFFFF" o:ole="">
                                  <v:imagedata r:id="rId5" o:title=""/>
                                </v:shape>
                                <o:OLEObject Type="Embed" ProgID="Excel.Sheet.12" ShapeID="ole_rId4" DrawAspect="Content" ObjectID="_117276990" r:id="rId4"/>
                              </w:object>
                            </w:r>
                          </w:p>
                        </w:txbxContent>
                      </wps:txbx>
                      <wps:bodyPr anchor="t" lIns="0" tIns="0" rIns="0" bIns="0">
                        <a:noAutofit/>
                      </wps:bodyPr>
                    </wps:wsp>
                  </a:graphicData>
                </a:graphic>
              </wp:anchor>
            </w:drawing>
          </mc:Choice>
          <mc:Fallback>
            <w:pict>
              <v:rect strokecolor="#000000" strokeweight="0pt" style="position:absolute;rotation:-0;width:382.1pt;height:222.8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pPr>
                      <w:r>
                        <w:rPr/>
                        <w:object w:dxaOrig="7681" w:dyaOrig="2817">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382.45pt;height:139.3pt;mso-wrap-distance-right:0pt" filled="t" fillcolor="#FFFFFF" o:ole="">
                            <v:imagedata r:id="rId7" o:title=""/>
                          </v:shape>
                          <o:OLEObject Type="Embed" ProgID="Excel.Sheet.12" ShapeID="ole_rId6" DrawAspect="Content" ObjectID="_1293853261" r:id="rId6"/>
                        </w:object>
                      </w:r>
                    </w:p>
                  </w:txbxContent>
                </v:textbox>
                <w10:wrap type="topAndBottom"/>
              </v:rect>
            </w:pict>
          </mc:Fallback>
        </mc:AlternateConten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4">
                <wp:simplePos x="0" y="0"/>
                <wp:positionH relativeFrom="column">
                  <wp:posOffset>623570</wp:posOffset>
                </wp:positionH>
                <wp:positionV relativeFrom="paragraph">
                  <wp:posOffset>635</wp:posOffset>
                </wp:positionV>
                <wp:extent cx="4696460" cy="4382770"/>
                <wp:effectExtent l="0" t="0" r="0" b="0"/>
                <wp:wrapSquare wrapText="bothSides"/>
                <wp:docPr id="2" name="Frame2"/>
                <a:graphic xmlns:a="http://schemas.openxmlformats.org/drawingml/2006/main">
                  <a:graphicData uri="http://schemas.microsoft.com/office/word/2010/wordprocessingShape">
                    <wps:wsp>
                      <wps:cNvSpPr txBox="1"/>
                      <wps:spPr>
                        <a:xfrm>
                          <a:off x="0" y="0"/>
                          <a:ext cx="4696460" cy="4382770"/>
                        </a:xfrm>
                        <a:prstGeom prst="rect"/>
                        <a:solidFill>
                          <a:srgbClr val="FFFFFF">
                            <a:alpha val="0"/>
                          </a:srgbClr>
                        </a:solidFill>
                        <a:ln w="635">
                          <a:solidFill>
                            <a:srgbClr val="000000"/>
                          </a:solidFill>
                        </a:ln>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681" w:dyaOrig="5121">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368.4pt;height:255.25pt;mso-wrap-distance-right:0pt" filled="t" fillcolor="#FFFFFF" o:ole="">
                                  <v:imagedata r:id="rId9" o:title=""/>
                                </v:shape>
                                <o:OLEObject Type="Embed" ProgID="Excel.Sheet.12" ShapeID="ole_rId8" DrawAspect="Content" ObjectID="_1521153409" r:id="rId8"/>
                              </w:object>
                            </w:r>
                          </w:p>
                        </w:txbxContent>
                      </wps:txbx>
                      <wps:bodyPr anchor="t" lIns="0" tIns="0" rIns="0" bIns="0">
                        <a:noAutofit/>
                      </wps:bodyPr>
                    </wps:wsp>
                  </a:graphicData>
                </a:graphic>
              </wp:anchor>
            </w:drawing>
          </mc:Choice>
          <mc:Fallback>
            <w:pict>
              <v:rect strokecolor="#000000" strokeweight="0pt" style="position:absolute;rotation:-0;width:369.8pt;height:345.1pt;mso-wrap-distance-left:0pt;mso-wrap-distance-right:0pt;mso-wrap-distance-top:0pt;mso-wrap-distance-bottom:0pt;margin-top:0.05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Area under the receiver operating curve (AUC) and area under the precision-recall-gain curve (AUPRG) where each food web model is used to predict food web data.</w:t>
                      </w:r>
                    </w:p>
                    <w:p>
                      <w:pPr>
                        <w:pStyle w:val="Table"/>
                        <w:spacing w:before="120" w:after="120"/>
                        <w:rPr/>
                      </w:pPr>
                      <w:r>
                        <w:rPr/>
                        <w:object w:dxaOrig="7681" w:dyaOrig="5121">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368.4pt;height:255.25pt;mso-wrap-distance-right:0pt" filled="t" fillcolor="#FFFFFF" o:ole="">
                            <v:imagedata r:id="rId11" o:title=""/>
                          </v:shape>
                          <o:OLEObject Type="Embed" ProgID="Excel.Sheet.12" ShapeID="ole_rId10" DrawAspect="Content" ObjectID="_1460812772" r:id="rId10"/>
                        </w:object>
                      </w:r>
                    </w:p>
                  </w:txbxContent>
                </v:textbox>
                <w10:wrap type="square"/>
              </v:rect>
            </w:pict>
          </mc:Fallback>
        </mc:AlternateConten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r>
        <w:br w:type="page"/>
      </w:r>
    </w:p>
    <w:p>
      <w:pPr>
        <w:pStyle w:val="Normal"/>
        <w:keepNext w:val="true"/>
        <w:spacing w:lineRule="auto" w:line="480"/>
        <w:rPr/>
      </w:pPr>
      <w:r>
        <w:rPr/>
        <w:drawing>
          <wp:inline distT="0" distB="0" distL="0" distR="0">
            <wp:extent cx="5452745" cy="6448425"/>
            <wp:effectExtent l="0" t="0" r="0" b="0"/>
            <wp:docPr id="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screenshot of a computer screen&#10;&#10;Description automatically generated"/>
                    <pic:cNvPicPr>
                      <a:picLocks noChangeAspect="1" noChangeArrowheads="1"/>
                    </pic:cNvPicPr>
                  </pic:nvPicPr>
                  <pic:blipFill>
                    <a:blip r:embed="rId12"/>
                    <a:srcRect l="0" t="0" r="0" b="11760"/>
                    <a:stretch>
                      <a:fillRect/>
                    </a:stretch>
                  </pic:blipFill>
                  <pic:spPr bwMode="auto">
                    <a:xfrm>
                      <a:off x="0" y="0"/>
                      <a:ext cx="5452745" cy="6448425"/>
                    </a:xfrm>
                    <a:prstGeom prst="rect">
                      <a:avLst/>
                    </a:prstGeom>
                  </pic:spPr>
                </pic:pic>
              </a:graphicData>
            </a:graphic>
          </wp:inline>
        </w:drawing>
      </w:r>
    </w:p>
    <w:p>
      <w:pPr>
        <w:pStyle w:val="Caption1"/>
        <w:spacing w:before="0" w:after="120"/>
        <w:rPr/>
      </w:pPr>
      <w:r>
        <w:rPr>
          <w:b/>
          <w:bCs/>
        </w:rPr>
        <w:t>Figure 1: Trophic interactions model transferability analysis workflow.</w:t>
      </w:r>
      <w:r>
        <w:rPr/>
        <w:t xml:space="preserve"> Panel (a) shows an example workflow for between</w:t>
      </w:r>
      <w:del w:id="132" w:author="Dominique Caron" w:date="2023-11-29T11:04:17Z">
        <w:r>
          <w:rPr/>
          <w:delText xml:space="preserve"> </w:delText>
        </w:r>
      </w:del>
      <w:ins w:id="133" w:author="Dominique Caron" w:date="2023-11-29T11:04:17Z">
        <w:r>
          <w:rPr/>
          <w:t>-</w:t>
        </w:r>
      </w:ins>
      <w:r>
        <w:rPr/>
        <w:t>food web predictions. We trained a trophic interaction model using each food web considered in this study (panel a.I). We measured the performance of the four models on a validation subset for within</w:t>
      </w:r>
      <w:del w:id="134" w:author="Dominique Caron" w:date="2023-11-29T11:05:16Z">
        <w:r>
          <w:rPr/>
          <w:delText xml:space="preserve"> </w:delText>
        </w:r>
      </w:del>
      <w:ins w:id="135" w:author="Dominique Caron" w:date="2023-11-29T11:05:17Z">
        <w:r>
          <w:rPr/>
          <w:t>-</w:t>
        </w:r>
      </w:ins>
      <w:r>
        <w:rPr/>
        <w:t>food web predictions, and the entire food webs for between</w:t>
      </w:r>
      <w:del w:id="136" w:author="Dominique Caron" w:date="2023-11-29T11:04:22Z">
        <w:r>
          <w:rPr/>
          <w:delText xml:space="preserve"> </w:delText>
        </w:r>
      </w:del>
      <w:ins w:id="137" w:author="Dominique Caron" w:date="2023-11-29T11:04:23Z">
        <w:r>
          <w:rPr/>
          <w:t>-</w:t>
        </w:r>
      </w:ins>
      <w:r>
        <w:rPr/>
        <w:t>food web predictions (panel a.II). Panel (b) maps the spatial domain of each food web. The curves present the pairs of food web model used to make between</w:t>
      </w:r>
      <w:del w:id="138" w:author="Dominique Caron" w:date="2023-11-29T11:04:28Z">
        <w:r>
          <w:rPr/>
          <w:delText xml:space="preserve"> </w:delText>
        </w:r>
      </w:del>
      <w:ins w:id="139" w:author="Dominique Caron" w:date="2023-11-29T11:04:28Z">
        <w:r>
          <w:rPr/>
          <w:t>-</w:t>
        </w:r>
      </w:ins>
      <w:r>
        <w:rPr/>
        <w:t>food web predictions. Within</w:t>
      </w:r>
      <w:del w:id="140" w:author="Dominique Caron" w:date="2023-11-29T11:05:21Z">
        <w:r>
          <w:rPr/>
          <w:delText xml:space="preserve"> </w:delText>
        </w:r>
      </w:del>
      <w:ins w:id="141" w:author="Dominique Caron" w:date="2023-11-29T11:05:21Z">
        <w:r>
          <w:rPr/>
          <w:t>-</w:t>
        </w:r>
      </w:ins>
      <w:r>
        <w:rPr/>
        <w:t>food web predictions are not shown in the figure. Bar plots illustrate the proportion of amphibians (green), birds (yellow), mammals (purple), and reptiles (red) in each food web.</w:t>
      </w:r>
      <w:r>
        <w:br w:type="page"/>
      </w:r>
    </w:p>
    <w:p>
      <w:pPr>
        <w:pStyle w:val="Normal"/>
        <w:spacing w:lineRule="auto" w:line="480"/>
        <w:rPr>
          <w:rFonts w:ascii="Times New Roman" w:hAnsi="Times New Roman"/>
        </w:rPr>
      </w:pPr>
      <w:r>
        <w:rPr>
          <w:rFonts w:ascii="Times New Roman" w:hAnsi="Times New Roman"/>
        </w:rPr>
      </w:r>
    </w:p>
    <w:p>
      <w:pPr>
        <w:pStyle w:val="Normal"/>
        <w:spacing w:lineRule="auto" w:line="480"/>
        <w:rPr/>
      </w:pPr>
      <w:r>
        <w:rPr/>
      </w:r>
      <w:r>
        <mc:AlternateContent>
          <mc:Choice Requires="wps">
            <w:drawing>
              <wp:inline distT="0" distB="0" distL="0" distR="0">
                <wp:extent cx="5943600" cy="4985385"/>
                <wp:effectExtent l="0" t="0" r="0" b="0"/>
                <wp:docPr id="4" name="Frame3"/>
                <a:graphic xmlns:a="http://schemas.openxmlformats.org/drawingml/2006/main">
                  <a:graphicData uri="http://schemas.microsoft.com/office/word/2010/wordprocessingShape">
                    <wps:wsp>
                      <wps:cNvSpPr txBox="1"/>
                      <wps:spPr>
                        <a:xfrm>
                          <a:off x="0" y="0"/>
                          <a:ext cx="5943600" cy="4985385"/>
                        </a:xfrm>
                        <a:prstGeom prst="rect"/>
                        <a:solidFill>
                          <a:srgbClr val="FFFFFF">
                            <a:alpha val="0"/>
                          </a:srgbClr>
                        </a:solidFill>
                        <a:ln w="635">
                          <a:solidFill>
                            <a:srgbClr val="000000"/>
                          </a:solidFill>
                        </a:ln>
                      </wps:spPr>
                      <wps:txbx>
                        <w:txbxContent>
                          <w:p>
                            <w:pPr>
                              <w:pStyle w:val="Figure"/>
                              <w:spacing w:before="120" w:after="120"/>
                              <w:rPr/>
                            </w:pPr>
                            <w:r>
                              <w:rPr/>
                              <w:drawing>
                                <wp:inline distT="0" distB="0" distL="0" distR="0">
                                  <wp:extent cx="5943600" cy="297180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r>
                              <w:rPr>
                                <w:b/>
                                <w:bCs/>
                              </w:rPr>
                              <w:t>Figure 2: Transferability of predictive models across geographic, environmental and phylogenetic distance</w:t>
                            </w:r>
                            <w:r>
                              <w:rPr/>
                              <w:t>. In each panel, the points present the predictive performance (as area under the receiver operating curve, AUC) of a model food web prediction combination (16 combination; Table 2). For each panel, the thick line is the median effects while the envelop</w:t>
                            </w:r>
                            <w:ins w:id="142" w:author="Dominique Caron" w:date="2023-11-15T10:54:11Z">
                              <w:r>
                                <w:rPr/>
                                <w:t>pe</w:t>
                              </w:r>
                            </w:ins>
                            <w:r>
                              <w:rPr/>
                              <w:t xml:space="preserve"> is the 95% credible interval on predictive performance built using the posterior predictive distribution of geographic, environmental, and phylogenetic distances. Panel (a) illustrate</w:t>
                            </w:r>
                            <w:ins w:id="143" w:author="Dominique Caron" w:date="2023-11-15T10:54:18Z">
                              <w:r>
                                <w:rPr/>
                                <w:t>s</w:t>
                              </w:r>
                            </w:ins>
                            <w:r>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144" w:author="Dominique Caron" w:date="2023-11-15T10:54:23Z">
                              <w:r>
                                <w:rPr/>
                                <w:t>s</w:t>
                              </w:r>
                            </w:ins>
                            <w:r>
                              <w:rPr/>
                              <w:t xml:space="preserve"> the effect of phylogenetic distance after controlling for geographic distance.</w:t>
                            </w:r>
                          </w:p>
                        </w:txbxContent>
                      </wps:txbx>
                      <wps:bodyPr anchor="t" lIns="0" tIns="0" rIns="0" bIns="0">
                        <a:noAutofit/>
                      </wps:bodyPr>
                    </wps:wsp>
                  </a:graphicData>
                </a:graphic>
              </wp:inline>
            </w:drawing>
          </mc:Choice>
          <mc:Fallback>
            <w:pict>
              <v:rect strokecolor="#000000" strokeweight="0pt" style="position:absolute;rotation:-0;width:468pt;height:392.55pt;mso-wrap-distance-left:9pt;mso-wrap-distance-right:9pt;mso-wrap-distance-top:0pt;mso-wrap-distance-bottom:0pt;margin-top:-392.55pt;mso-position-vertical:top;mso-position-vertical-relative:text;margin-left:0pt;mso-position-horizontal-relative:text">
                <v:textbox inset="0in,0in,0in,0in">
                  <w:txbxContent>
                    <w:p>
                      <w:pPr>
                        <w:pStyle w:val="Figure"/>
                        <w:spacing w:before="120" w:after="120"/>
                        <w:rPr/>
                      </w:pPr>
                      <w:r>
                        <w:rPr/>
                        <w:drawing>
                          <wp:inline distT="0" distB="0" distL="0" distR="0">
                            <wp:extent cx="5943600" cy="297180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r>
                        <w:rPr>
                          <w:b/>
                          <w:bCs/>
                        </w:rPr>
                        <w:t>Figure 2: Transferability of predictive models across geographic, environmental and phylogenetic distance</w:t>
                      </w:r>
                      <w:r>
                        <w:rPr/>
                        <w:t>. In each panel, the points present the predictive performance (as area under the receiver operating curve, AUC) of a model food web prediction combination (16 combination; Table 2). For each panel, the thick line is the median effects while the envelop</w:t>
                      </w:r>
                      <w:ins w:id="145" w:author="Dominique Caron" w:date="2023-11-15T10:54:11Z">
                        <w:r>
                          <w:rPr/>
                          <w:t>pe</w:t>
                        </w:r>
                      </w:ins>
                      <w:r>
                        <w:rPr/>
                        <w:t xml:space="preserve"> is the 95% credible interval on predictive performance built using the posterior predictive distribution of geographic, environmental, and phylogenetic distances. Panel (a) illustrate</w:t>
                      </w:r>
                      <w:ins w:id="146" w:author="Dominique Caron" w:date="2023-11-15T10:54:18Z">
                        <w:r>
                          <w:rPr/>
                          <w:t>s</w:t>
                        </w:r>
                      </w:ins>
                      <w:r>
                        <w:rPr/>
                        <w:t xml:space="preserv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w:t>
                      </w:r>
                      <w:ins w:id="147" w:author="Dominique Caron" w:date="2023-11-15T10:54:23Z">
                        <w:r>
                          <w:rPr/>
                          <w:t>s</w:t>
                        </w:r>
                      </w:ins>
                      <w:r>
                        <w:rPr/>
                        <w:t xml:space="preserve"> the effect of phylogenetic distance after controlling for geographic distance.</w:t>
                      </w:r>
                    </w:p>
                  </w:txbxContent>
                </v:textbox>
                <w10:wrap type="none"/>
              </v:rect>
            </w:pict>
          </mc:Fallback>
        </mc:AlternateContent>
      </w:r>
    </w:p>
    <w:p>
      <w:pPr>
        <w:pStyle w:val="Normal"/>
        <w:spacing w:lineRule="auto" w:line="48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4274820"/>
                <wp:effectExtent l="0" t="0" r="0" b="0"/>
                <wp:wrapSquare wrapText="bothSides"/>
                <wp:docPr id="7" name="Frame4"/>
                <a:graphic xmlns:a="http://schemas.openxmlformats.org/drawingml/2006/main">
                  <a:graphicData uri="http://schemas.microsoft.com/office/word/2010/wordprocessingShape">
                    <wps:wsp>
                      <wps:cNvSpPr txBox="1"/>
                      <wps:spPr>
                        <a:xfrm>
                          <a:off x="0" y="0"/>
                          <a:ext cx="5943600" cy="4274820"/>
                        </a:xfrm>
                        <a:prstGeom prst="rect"/>
                        <a:solidFill>
                          <a:srgbClr val="FFFFFF">
                            <a:alpha val="0"/>
                          </a:srgbClr>
                        </a:solidFill>
                        <a:ln w="635">
                          <a:solidFill>
                            <a:srgbClr val="000000"/>
                          </a:solidFill>
                        </a:ln>
                      </wps:spPr>
                      <wps:txbx>
                        <w:txbxContent>
                          <w:p>
                            <w:pPr>
                              <w:pStyle w:val="Figure"/>
                              <w:spacing w:before="120" w:after="120"/>
                              <w:rPr/>
                            </w:pPr>
                            <w:r>
                              <w:rPr/>
                              <w:drawing>
                                <wp:inline distT="0" distB="0" distL="0" distR="0">
                                  <wp:extent cx="5943600" cy="29718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r>
                            <w:r>
                              <w:rPr>
                                <w:b/>
                                <w:bCs/>
                              </w:rPr>
                              <w:t>Figure 3: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148" w:author="Dominique Caron" w:date="2023-11-15T10:55:49Z">
                              <w:r>
                                <w:rPr/>
                                <w:delText>s</w:delText>
                              </w:r>
                            </w:del>
                            <w:r>
                              <w:rPr/>
                              <w:t xml:space="preserve"> while the </w:t>
                            </w:r>
                            <w:del w:id="149" w:author="Dominique Caron" w:date="2023-11-15T10:56:08Z">
                              <w:r>
                                <w:rPr/>
                                <w:delText>shaded area</w:delText>
                              </w:r>
                            </w:del>
                            <w:ins w:id="150" w:author="Dominique Caron" w:date="2023-11-15T10:56:08Z">
                              <w:r>
                                <w:rPr>
                                  <w:i/>
                                  <w:iCs/>
                                </w:rPr>
                                <w:t>enveloppe</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rokecolor="#000000" strokeweight="0pt" style="position:absolute;rotation:-0;width:468pt;height:336.6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inline>
                        </w:drawing>
                      </w:r>
                      <w:r>
                        <w:rPr>
                          <w:b/>
                          <w:bCs/>
                        </w:rPr>
                        <w:t>Figure 3: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w:t>
                      </w:r>
                      <w:del w:id="151" w:author="Dominique Caron" w:date="2023-11-15T10:55:49Z">
                        <w:r>
                          <w:rPr/>
                          <w:delText>s</w:delText>
                        </w:r>
                      </w:del>
                      <w:r>
                        <w:rPr/>
                        <w:t xml:space="preserve"> while the </w:t>
                      </w:r>
                      <w:del w:id="152" w:author="Dominique Caron" w:date="2023-11-15T10:56:08Z">
                        <w:r>
                          <w:rPr/>
                          <w:delText>shaded area</w:delText>
                        </w:r>
                      </w:del>
                      <w:ins w:id="153" w:author="Dominique Caron" w:date="2023-11-15T10:56:08Z">
                        <w:r>
                          <w:rPr>
                            <w:i/>
                            <w:iCs/>
                          </w:rPr>
                          <w:t>enveloppe</w:t>
                        </w:r>
                      </w:ins>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v:rect>
            </w:pict>
          </mc:Fallback>
        </mc:AlternateConten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4805045"/>
                <wp:effectExtent l="0" t="0" r="0" b="0"/>
                <wp:wrapSquare wrapText="bothSides"/>
                <wp:docPr id="10" name="Frame5"/>
                <a:graphic xmlns:a="http://schemas.openxmlformats.org/drawingml/2006/main">
                  <a:graphicData uri="http://schemas.microsoft.com/office/word/2010/wordprocessingShape">
                    <wps:wsp>
                      <wps:cNvSpPr txBox="1"/>
                      <wps:spPr>
                        <a:xfrm>
                          <a:off x="0" y="0"/>
                          <a:ext cx="5943600" cy="4805045"/>
                        </a:xfrm>
                        <a:prstGeom prst="rect"/>
                        <a:solidFill>
                          <a:srgbClr val="FFFFFF">
                            <a:alpha val="0"/>
                          </a:srgbClr>
                        </a:solidFill>
                        <a:ln w="635">
                          <a:solidFill>
                            <a:srgbClr val="000000"/>
                          </a:solidFill>
                        </a:ln>
                      </wps:spPr>
                      <wps:txbx>
                        <w:txbxContent>
                          <w:p>
                            <w:pPr>
                              <w:pStyle w:val="Figure"/>
                              <w:spacing w:before="120" w:after="120"/>
                              <w:rPr/>
                            </w:pPr>
                            <w:r>
                              <w:rPr/>
                              <w:drawing>
                                <wp:inline distT="0" distB="0" distL="0" distR="0">
                                  <wp:extent cx="5943600" cy="297624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7"/>
                                          <a:stretch>
                                            <a:fillRect/>
                                          </a:stretch>
                                        </pic:blipFill>
                                        <pic:spPr bwMode="auto">
                                          <a:xfrm>
                                            <a:off x="0" y="0"/>
                                            <a:ext cx="5943600" cy="2976245"/>
                                          </a:xfrm>
                                          <a:prstGeom prst="rect">
                                            <a:avLst/>
                                          </a:prstGeom>
                                        </pic:spPr>
                                      </pic:pic>
                                    </a:graphicData>
                                  </a:graphic>
                                </wp:inline>
                              </w:drawing>
                            </w:r>
                            <w:r>
                              <w:rPr>
                                <w:b/>
                                <w:bCs/>
                              </w:rPr>
                              <w:t>Figure 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154" w:author="Dominique Caron" w:date="2023-11-29T11:05:31Z">
                              <w:r>
                                <w:rPr/>
                                <w:delText xml:space="preserve"> </w:delText>
                              </w:r>
                            </w:del>
                            <w:ins w:id="155" w:author="Dominique Caron" w:date="2023-11-29T11:05:31Z">
                              <w:r>
                                <w:rPr/>
                                <w:t>-</w:t>
                              </w:r>
                            </w:ins>
                            <w:r>
                              <w:rPr/>
                              <w:t>food web predictions. Full black dots are the mean R² for between</w:t>
                            </w:r>
                            <w:del w:id="156" w:author="Dominique Caron" w:date="2023-11-29T11:04:43Z">
                              <w:r>
                                <w:rPr/>
                                <w:delText xml:space="preserve"> </w:delText>
                              </w:r>
                            </w:del>
                            <w:ins w:id="157" w:author="Dominique Caron" w:date="2023-11-29T11:04:44Z">
                              <w:r>
                                <w:rPr/>
                                <w:t>-</w:t>
                              </w:r>
                            </w:ins>
                            <w:r>
                              <w:rPr/>
                              <w:t>food web predictions.</w:t>
                            </w:r>
                          </w:p>
                        </w:txbxContent>
                      </wps:txbx>
                      <wps:bodyPr anchor="t" lIns="0" tIns="0" rIns="0" bIns="0">
                        <a:noAutofit/>
                      </wps:bodyPr>
                    </wps:wsp>
                  </a:graphicData>
                </a:graphic>
              </wp:anchor>
            </w:drawing>
          </mc:Choice>
          <mc:Fallback>
            <w:pict>
              <v:rect strokecolor="#000000" strokeweight="0pt" style="position:absolute;rotation:-0;width:468pt;height:378.3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624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8"/>
                                    <a:stretch>
                                      <a:fillRect/>
                                    </a:stretch>
                                  </pic:blipFill>
                                  <pic:spPr bwMode="auto">
                                    <a:xfrm>
                                      <a:off x="0" y="0"/>
                                      <a:ext cx="5943600" cy="2976245"/>
                                    </a:xfrm>
                                    <a:prstGeom prst="rect">
                                      <a:avLst/>
                                    </a:prstGeom>
                                  </pic:spPr>
                                </pic:pic>
                              </a:graphicData>
                            </a:graphic>
                          </wp:inline>
                        </w:drawing>
                      </w:r>
                      <w:r>
                        <w:rPr>
                          <w:b/>
                          <w:bCs/>
                        </w:rPr>
                        <w:t>Figure 4: Predicting species functional role.</w:t>
                      </w:r>
                      <w:r>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w:t>
                      </w:r>
                      <w:del w:id="158" w:author="Dominique Caron" w:date="2023-11-29T11:05:31Z">
                        <w:r>
                          <w:rPr/>
                          <w:delText xml:space="preserve"> </w:delText>
                        </w:r>
                      </w:del>
                      <w:ins w:id="159" w:author="Dominique Caron" w:date="2023-11-29T11:05:31Z">
                        <w:r>
                          <w:rPr/>
                          <w:t>-</w:t>
                        </w:r>
                      </w:ins>
                      <w:r>
                        <w:rPr/>
                        <w:t>food web predictions. Full black dots are the mean R² for between</w:t>
                      </w:r>
                      <w:del w:id="160" w:author="Dominique Caron" w:date="2023-11-29T11:04:43Z">
                        <w:r>
                          <w:rPr/>
                          <w:delText xml:space="preserve"> </w:delText>
                        </w:r>
                      </w:del>
                      <w:ins w:id="161" w:author="Dominique Caron" w:date="2023-11-29T11:04:44Z">
                        <w:r>
                          <w:rPr/>
                          <w:t>-</w:t>
                        </w:r>
                      </w:ins>
                      <w:r>
                        <w:rPr/>
                        <w:t>food web predictions.</w:t>
                      </w:r>
                    </w:p>
                  </w:txbxContent>
                </v:textbox>
                <w10:wrap type="square"/>
              </v:rect>
            </w:pict>
          </mc:Fallback>
        </mc:AlternateContent>
      </w:r>
    </w:p>
    <w:p>
      <w:pPr>
        <w:pStyle w:val="Normal"/>
        <w:spacing w:lineRule="auto" w:line="480"/>
        <w:rPr/>
      </w:pPr>
      <w:r>
        <w:rPr/>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4975225"/>
                <wp:effectExtent l="0" t="0" r="0" b="0"/>
                <wp:wrapSquare wrapText="bothSides"/>
                <wp:docPr id="13" name="Frame6"/>
                <a:graphic xmlns:a="http://schemas.openxmlformats.org/drawingml/2006/main">
                  <a:graphicData uri="http://schemas.microsoft.com/office/word/2010/wordprocessingShape">
                    <wps:wsp>
                      <wps:cNvSpPr txBox="1"/>
                      <wps:spPr>
                        <a:xfrm>
                          <a:off x="0" y="0"/>
                          <a:ext cx="5943600" cy="4975225"/>
                        </a:xfrm>
                        <a:prstGeom prst="rect"/>
                        <a:solidFill>
                          <a:srgbClr val="FFFFFF">
                            <a:alpha val="0"/>
                          </a:srgbClr>
                        </a:solidFill>
                        <a:ln w="635">
                          <a:solidFill>
                            <a:srgbClr val="000000"/>
                          </a:solidFill>
                        </a:ln>
                      </wps:spPr>
                      <wps:txbx>
                        <w:txbxContent>
                          <w:p>
                            <w:pPr>
                              <w:pStyle w:val="Figure"/>
                              <w:spacing w:before="120" w:after="120"/>
                              <w:rPr/>
                            </w:pPr>
                            <w:r>
                              <w:rPr/>
                              <w:drawing>
                                <wp:inline distT="0" distB="0" distL="0" distR="0">
                                  <wp:extent cx="5943600" cy="297116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9"/>
                                          <a:stretch>
                                            <a:fillRect/>
                                          </a:stretch>
                                        </pic:blipFill>
                                        <pic:spPr bwMode="auto">
                                          <a:xfrm>
                                            <a:off x="0" y="0"/>
                                            <a:ext cx="5943600" cy="2971165"/>
                                          </a:xfrm>
                                          <a:prstGeom prst="rect">
                                            <a:avLst/>
                                          </a:prstGeom>
                                        </pic:spPr>
                                      </pic:pic>
                                    </a:graphicData>
                                  </a:graphic>
                                </wp:inline>
                              </w:drawing>
                            </w:r>
                            <w:r>
                              <w:rPr>
                                <w:b/>
                                <w:bCs/>
                              </w:rPr>
                              <w:t>Figure 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rokecolor="#000000" strokeweight="0pt" style="position:absolute;rotation:-0;width:468pt;height:391.7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2971165"/>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0"/>
                                    <a:stretch>
                                      <a:fillRect/>
                                    </a:stretch>
                                  </pic:blipFill>
                                  <pic:spPr bwMode="auto">
                                    <a:xfrm>
                                      <a:off x="0" y="0"/>
                                      <a:ext cx="5943600" cy="2971165"/>
                                    </a:xfrm>
                                    <a:prstGeom prst="rect">
                                      <a:avLst/>
                                    </a:prstGeom>
                                  </pic:spPr>
                                </pic:pic>
                              </a:graphicData>
                            </a:graphic>
                          </wp:inline>
                        </w:drawing>
                      </w:r>
                      <w:r>
                        <w:rPr>
                          <w:b/>
                          <w:bCs/>
                        </w:rPr>
                        <w:t>Figure 5: Prediction error of global food web properties.</w:t>
                      </w:r>
                      <w:r>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v:rect>
            </w:pict>
          </mc:Fallback>
        </mc:AlternateContent>
      </w:r>
    </w:p>
    <w:sectPr>
      <w:footerReference w:type="default" r:id="rId21"/>
      <w:type w:val="nextPage"/>
      <w:pgSz w:w="12240" w:h="15840"/>
      <w:pgMar w:left="1440" w:right="1440" w:gutter="0" w:header="0" w:top="1440" w:footer="1440" w:bottom="1716"/>
      <w:lnNumType w:countBy="1" w:restart="continuous" w:distance="283"/>
      <w:pgNumType w:fmt="decimal"/>
      <w:formProt w:val="false"/>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39</w:t>
    </w:r>
    <w:r>
      <w:rPr/>
      <w:fldChar w:fldCharType="end"/>
    </w:r>
  </w:p>
</w:ftr>
</file>

<file path=word/settings.xml><?xml version="1.0" encoding="utf-8"?>
<w:settings xmlns:w="http://schemas.openxmlformats.org/wordprocessingml/2006/main">
  <w:zoom w:percent="14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outlineLvl w:val="0"/>
    </w:pPr>
    <w:rPr>
      <w:rFonts w:ascii="Liberation Serif" w:hAnsi="Liberation Serif"/>
      <w:b/>
      <w:bCs/>
      <w:sz w:val="48"/>
      <w:szCs w:val="48"/>
    </w:rPr>
  </w:style>
  <w:style w:type="character" w:styleId="DefaultParagraphFont">
    <w:name w:val="Default Paragraph Font"/>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character" w:styleId="NumberingSymbols">
    <w:name w:val="Numbering Symbols"/>
    <w:qFormat/>
    <w:rPr/>
  </w:style>
  <w:style w:type="character" w:styleId="LineNumbering">
    <w:name w:val="Line Numbering"/>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cs="Mangal"/>
      <w:sz w:val="20"/>
      <w:szCs w:val="18"/>
    </w:rPr>
  </w:style>
  <w:style w:type="character" w:styleId="Linenumber">
    <w:name w:val="line number"/>
    <w:basedOn w:val="DefaultParagraphFont"/>
    <w:qFormat/>
    <w:rPr/>
  </w:style>
  <w:style w:type="character" w:styleId="BodyTextChar">
    <w:name w:val="Body Text Char"/>
    <w:basedOn w:val="DefaultParagraphFont"/>
    <w:qFormat/>
    <w:rPr/>
  </w:style>
  <w:style w:type="character" w:styleId="VisitedInternetLink">
    <w:name w:val="FollowedHyperlink"/>
    <w:basedOn w:val="DefaultParagraphFont"/>
    <w:rPr>
      <w:color w:val="954F72"/>
      <w:u w:val="single"/>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480" w:before="0" w:after="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Figure">
    <w:name w:val="Figure"/>
    <w:basedOn w:val="Caption1"/>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1"/>
    <w:qFormat/>
    <w:pPr/>
    <w:rPr/>
  </w:style>
  <w:style w:type="paragraph" w:styleId="Bibliography1">
    <w:name w:val="Bibliography 1"/>
    <w:basedOn w:val="Index"/>
    <w:qFormat/>
    <w:pPr>
      <w:spacing w:lineRule="atLeast" w:line="48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1"/>
    <w:qFormat/>
    <w:pPr/>
    <w:rPr/>
  </w:style>
  <w:style w:type="paragraph" w:styleId="Annotationtext">
    <w:name w:val="annotation text"/>
    <w:basedOn w:val="Normal"/>
    <w:qFormat/>
    <w:pPr/>
    <w:rPr>
      <w:rFonts w:cs="Mangal"/>
      <w:sz w:val="20"/>
      <w:szCs w:val="18"/>
    </w:rPr>
  </w:style>
  <w:style w:type="paragraph" w:styleId="Revision">
    <w:name w:val="Revision"/>
    <w:qFormat/>
    <w:pPr>
      <w:widowControl/>
      <w:suppressAutoHyphens w:val="false"/>
      <w:kinsoku w:val="true"/>
      <w:overflowPunct w:val="true"/>
      <w:autoSpaceDE w:val="true"/>
      <w:bidi w:val="0"/>
      <w:spacing w:before="0" w:after="0"/>
      <w:jc w:val="left"/>
    </w:pPr>
    <w:rPr>
      <w:rFonts w:cs="Mangal" w:ascii="Liberation Serif" w:hAnsi="Liberation Serif" w:eastAsia="AR PL SungtiL GB"/>
      <w:color w:val="auto"/>
      <w:kern w:val="2"/>
      <w:sz w:val="24"/>
      <w:szCs w:val="21"/>
      <w:lang w:val="en-CA" w:eastAsia="zh-CN" w:bidi="hi-IN"/>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https://osf.io/8zm5q/" TargetMode="External"/><Relationship Id="rId4" Type="http://schemas.openxmlformats.org/officeDocument/2006/relationships/package" Target="embeddings/oleObject1.xlsx"/><Relationship Id="rId5" Type="http://schemas.openxmlformats.org/officeDocument/2006/relationships/image" Target="media/image1.emf"/><Relationship Id="rId6" Type="http://schemas.openxmlformats.org/officeDocument/2006/relationships/package" Target="embeddings/oleObject2.xlsx"/><Relationship Id="rId7" Type="http://schemas.openxmlformats.org/officeDocument/2006/relationships/image" Target="media/image2.emf"/><Relationship Id="rId8" Type="http://schemas.openxmlformats.org/officeDocument/2006/relationships/package" Target="embeddings/oleObject3.xlsx"/><Relationship Id="rId9" Type="http://schemas.openxmlformats.org/officeDocument/2006/relationships/image" Target="media/image3.emf"/><Relationship Id="rId10" Type="http://schemas.openxmlformats.org/officeDocument/2006/relationships/package" Target="embeddings/oleObject4.xlsx"/><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114</TotalTime>
  <Application>LibreOffice/7.3.7.2$Linux_X86_64 LibreOffice_project/30$Build-2</Application>
  <AppVersion>15.0000</AppVersion>
  <Pages>39</Pages>
  <Words>8404</Words>
  <Characters>50104</Characters>
  <CharactersWithSpaces>58352</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2023-08-07T20:00:00Z</dcterms:created>
  <dc:creator>Dominique Caron</dc:creator>
  <dc:description/>
  <dc:language>en-CA</dc:language>
  <cp:lastModifiedBy>Dominique Caron</cp:lastModifiedBy>
  <dcterms:modified xsi:type="dcterms:W3CDTF">2023-11-29T11:06:34Z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id="EGGqiTTc"/&gt;&lt;style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